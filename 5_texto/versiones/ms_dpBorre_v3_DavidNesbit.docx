
<file path=[Content_Types].xml><?xml version="1.0" encoding="utf-8"?>
<Types xmlns="http://schemas.openxmlformats.org/package/2006/content-types">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C55A2" w:rsidRPr="004A1518" w:rsidRDefault="004A68E5" w:rsidP="00484841">
      <w:pPr>
        <w:pStyle w:val="Heading1"/>
        <w:spacing w:line="276" w:lineRule="auto"/>
        <w:jc w:val="both"/>
        <w:rPr>
          <w:rFonts w:ascii="Times New Roman" w:hAnsi="Times New Roman" w:cs="Times New Roman"/>
          <w:color w:val="auto"/>
          <w:lang w:val="en-GB"/>
          <w:rPrChange w:id="0" w:author="David" w:date="2014-12-08T12:51:00Z">
            <w:rPr>
              <w:rFonts w:ascii="Times New Roman" w:hAnsi="Times New Roman" w:cs="Times New Roman"/>
              <w:color w:val="auto"/>
            </w:rPr>
          </w:rPrChange>
        </w:rPr>
      </w:pPr>
      <w:bookmarkStart w:id="1" w:name="phenology-of-flora-of-mediterranean-high"/>
      <w:bookmarkEnd w:id="1"/>
      <w:r w:rsidRPr="004A68E5">
        <w:rPr>
          <w:rFonts w:ascii="Times New Roman" w:hAnsi="Times New Roman" w:cs="Times New Roman"/>
          <w:color w:val="auto"/>
          <w:lang w:val="en-GB"/>
          <w:rPrChange w:id="2" w:author="David" w:date="2014-12-08T12:51:00Z">
            <w:rPr>
              <w:rFonts w:ascii="Times New Roman" w:eastAsiaTheme="minorHAnsi" w:hAnsi="Times New Roman" w:cs="Times New Roman"/>
              <w:b w:val="0"/>
              <w:bCs w:val="0"/>
              <w:color w:val="auto"/>
              <w:sz w:val="24"/>
              <w:szCs w:val="24"/>
            </w:rPr>
          </w:rPrChange>
        </w:rPr>
        <w:t xml:space="preserve">Phenology </w:t>
      </w:r>
      <w:r w:rsidRPr="00CB3E7D">
        <w:rPr>
          <w:rFonts w:ascii="Times New Roman" w:eastAsiaTheme="minorHAnsi" w:hAnsi="Times New Roman" w:cs="Times New Roman"/>
          <w:bCs w:val="0"/>
          <w:color w:val="auto"/>
          <w:rPrChange w:id="3" w:author="David" w:date="2014-12-10T16:30:00Z">
            <w:rPr>
              <w:rFonts w:ascii="Times New Roman" w:eastAsiaTheme="minorHAnsi" w:hAnsi="Times New Roman" w:cs="Times New Roman"/>
              <w:b w:val="0"/>
              <w:bCs w:val="0"/>
              <w:color w:val="auto"/>
              <w:sz w:val="24"/>
              <w:szCs w:val="24"/>
            </w:rPr>
          </w:rPrChange>
        </w:rPr>
        <w:t xml:space="preserve">of </w:t>
      </w:r>
      <w:del w:id="4" w:author="David" w:date="2014-12-08T12:03:00Z">
        <w:r w:rsidRPr="004A68E5">
          <w:rPr>
            <w:rFonts w:ascii="Times New Roman" w:hAnsi="Times New Roman" w:cs="Times New Roman"/>
            <w:color w:val="auto"/>
            <w:lang w:val="en-GB"/>
            <w:rPrChange w:id="5" w:author="David" w:date="2014-12-08T12:51:00Z">
              <w:rPr>
                <w:rFonts w:ascii="Times New Roman" w:eastAsiaTheme="minorHAnsi" w:hAnsi="Times New Roman" w:cs="Times New Roman"/>
                <w:b w:val="0"/>
                <w:bCs w:val="0"/>
                <w:color w:val="auto"/>
                <w:sz w:val="24"/>
                <w:szCs w:val="24"/>
              </w:rPr>
            </w:rPrChange>
          </w:rPr>
          <w:delText xml:space="preserve">flora of mediterranean </w:delText>
        </w:r>
      </w:del>
      <w:ins w:id="6" w:author="David" w:date="2014-12-08T12:03:00Z">
        <w:r w:rsidRPr="004A68E5">
          <w:rPr>
            <w:rFonts w:ascii="Times New Roman" w:hAnsi="Times New Roman" w:cs="Times New Roman"/>
            <w:color w:val="auto"/>
            <w:lang w:val="en-GB"/>
            <w:rPrChange w:id="7" w:author="David" w:date="2014-12-08T12:51:00Z">
              <w:rPr>
                <w:rFonts w:ascii="Times New Roman" w:eastAsiaTheme="minorHAnsi" w:hAnsi="Times New Roman" w:cs="Times New Roman"/>
                <w:b w:val="0"/>
                <w:bCs w:val="0"/>
                <w:color w:val="auto"/>
                <w:sz w:val="24"/>
                <w:szCs w:val="24"/>
              </w:rPr>
            </w:rPrChange>
          </w:rPr>
          <w:t xml:space="preserve">Mediterranean high-mountain </w:t>
        </w:r>
      </w:ins>
      <w:del w:id="8" w:author="David" w:date="2014-12-08T12:03:00Z">
        <w:r w:rsidRPr="004A68E5">
          <w:rPr>
            <w:rFonts w:ascii="Times New Roman" w:hAnsi="Times New Roman" w:cs="Times New Roman"/>
            <w:color w:val="auto"/>
            <w:lang w:val="en-GB"/>
            <w:rPrChange w:id="9" w:author="David" w:date="2014-12-08T12:51:00Z">
              <w:rPr>
                <w:rFonts w:ascii="Times New Roman" w:eastAsiaTheme="minorHAnsi" w:hAnsi="Times New Roman" w:cs="Times New Roman"/>
                <w:b w:val="0"/>
                <w:bCs w:val="0"/>
                <w:color w:val="auto"/>
                <w:sz w:val="24"/>
                <w:szCs w:val="24"/>
              </w:rPr>
            </w:rPrChange>
          </w:rPr>
          <w:delText xml:space="preserve">high-mountains </w:delText>
        </w:r>
      </w:del>
      <w:del w:id="10" w:author="David" w:date="2014-12-08T12:04:00Z">
        <w:r w:rsidRPr="004A68E5">
          <w:rPr>
            <w:rFonts w:ascii="Times New Roman" w:hAnsi="Times New Roman" w:cs="Times New Roman"/>
            <w:color w:val="auto"/>
            <w:lang w:val="en-GB"/>
            <w:rPrChange w:id="11" w:author="David" w:date="2014-12-08T12:51:00Z">
              <w:rPr>
                <w:rFonts w:ascii="Times New Roman" w:eastAsiaTheme="minorHAnsi" w:hAnsi="Times New Roman" w:cs="Times New Roman"/>
                <w:b w:val="0"/>
                <w:bCs w:val="0"/>
                <w:color w:val="auto"/>
                <w:sz w:val="24"/>
                <w:szCs w:val="24"/>
              </w:rPr>
            </w:rPrChange>
          </w:rPr>
          <w:delText xml:space="preserve">meadows </w:delText>
        </w:r>
      </w:del>
      <w:ins w:id="12" w:author="David" w:date="2014-12-08T12:04:00Z">
        <w:r w:rsidRPr="004A68E5">
          <w:rPr>
            <w:rFonts w:ascii="Times New Roman" w:hAnsi="Times New Roman" w:cs="Times New Roman"/>
            <w:color w:val="auto"/>
            <w:lang w:val="en-GB"/>
            <w:rPrChange w:id="13" w:author="David" w:date="2014-12-08T12:51:00Z">
              <w:rPr>
                <w:rFonts w:ascii="Times New Roman" w:eastAsiaTheme="minorHAnsi" w:hAnsi="Times New Roman" w:cs="Times New Roman"/>
                <w:b w:val="0"/>
                <w:bCs w:val="0"/>
                <w:color w:val="auto"/>
                <w:sz w:val="24"/>
                <w:szCs w:val="24"/>
              </w:rPr>
            </w:rPrChange>
          </w:rPr>
          <w:t xml:space="preserve">meadow flora </w:t>
        </w:r>
      </w:ins>
      <w:r w:rsidRPr="004A68E5">
        <w:rPr>
          <w:rFonts w:ascii="Times New Roman" w:hAnsi="Times New Roman" w:cs="Times New Roman"/>
          <w:color w:val="auto"/>
          <w:lang w:val="en-GB"/>
          <w:rPrChange w:id="14" w:author="David" w:date="2014-12-08T12:51:00Z">
            <w:rPr>
              <w:rFonts w:ascii="Times New Roman" w:eastAsiaTheme="minorHAnsi" w:hAnsi="Times New Roman" w:cs="Times New Roman"/>
              <w:b w:val="0"/>
              <w:bCs w:val="0"/>
              <w:color w:val="auto"/>
              <w:sz w:val="24"/>
              <w:szCs w:val="24"/>
            </w:rPr>
          </w:rPrChange>
        </w:rPr>
        <w:t>(Sierra Nevada</w:t>
      </w:r>
      <w:ins w:id="15" w:author="David" w:date="2014-12-08T12:04:00Z">
        <w:r w:rsidRPr="004A68E5">
          <w:rPr>
            <w:rFonts w:ascii="Times New Roman" w:hAnsi="Times New Roman" w:cs="Times New Roman"/>
            <w:color w:val="auto"/>
            <w:lang w:val="en-GB"/>
            <w:rPrChange w:id="16" w:author="David" w:date="2014-12-08T12:51:00Z">
              <w:rPr>
                <w:rFonts w:ascii="Times New Roman" w:eastAsiaTheme="minorHAnsi" w:hAnsi="Times New Roman" w:cs="Times New Roman"/>
                <w:b w:val="0"/>
                <w:bCs w:val="0"/>
                <w:color w:val="auto"/>
                <w:sz w:val="24"/>
                <w:szCs w:val="24"/>
              </w:rPr>
            </w:rPrChange>
          </w:rPr>
          <w:t>, Spain</w:t>
        </w:r>
      </w:ins>
      <w:r w:rsidRPr="004A68E5">
        <w:rPr>
          <w:rFonts w:ascii="Times New Roman" w:hAnsi="Times New Roman" w:cs="Times New Roman"/>
          <w:color w:val="auto"/>
          <w:lang w:val="en-GB"/>
          <w:rPrChange w:id="17" w:author="David" w:date="2014-12-08T12:51:00Z">
            <w:rPr>
              <w:rFonts w:ascii="Times New Roman" w:eastAsiaTheme="minorHAnsi" w:hAnsi="Times New Roman" w:cs="Times New Roman"/>
              <w:b w:val="0"/>
              <w:bCs w:val="0"/>
              <w:color w:val="auto"/>
              <w:sz w:val="24"/>
              <w:szCs w:val="24"/>
            </w:rPr>
          </w:rPrChange>
        </w:rPr>
        <w:t>)</w:t>
      </w:r>
    </w:p>
    <w:p w:rsidR="00FC55A2" w:rsidRPr="004A1518" w:rsidRDefault="004A68E5" w:rsidP="00484841">
      <w:pPr>
        <w:spacing w:line="276" w:lineRule="auto"/>
        <w:jc w:val="both"/>
        <w:rPr>
          <w:rFonts w:ascii="Times New Roman" w:hAnsi="Times New Roman" w:cs="Times New Roman"/>
          <w:lang w:val="en-GB"/>
          <w:rPrChange w:id="18" w:author="David" w:date="2014-12-08T12:51:00Z">
            <w:rPr>
              <w:rFonts w:ascii="Times New Roman" w:hAnsi="Times New Roman" w:cs="Times New Roman"/>
              <w:lang w:val="es-ES"/>
            </w:rPr>
          </w:rPrChange>
        </w:rPr>
      </w:pPr>
      <w:r w:rsidRPr="004A68E5">
        <w:rPr>
          <w:rFonts w:ascii="Times New Roman" w:hAnsi="Times New Roman" w:cs="Times New Roman"/>
          <w:b/>
          <w:lang w:val="en-GB"/>
          <w:rPrChange w:id="19" w:author="David" w:date="2014-12-08T12:51:00Z">
            <w:rPr>
              <w:rFonts w:ascii="Times New Roman" w:hAnsi="Times New Roman" w:cs="Times New Roman"/>
              <w:b/>
              <w:lang w:val="es-ES"/>
            </w:rPr>
          </w:rPrChange>
        </w:rPr>
        <w:t>Pérez-Luque, AJ</w:t>
      </w:r>
      <w:r w:rsidRPr="004A68E5">
        <w:rPr>
          <w:rFonts w:ascii="Times New Roman" w:hAnsi="Times New Roman" w:cs="Times New Roman"/>
          <w:vertAlign w:val="superscript"/>
          <w:lang w:val="en-GB"/>
          <w:rPrChange w:id="20" w:author="David" w:date="2014-12-08T12:51:00Z">
            <w:rPr>
              <w:rFonts w:ascii="Times New Roman" w:hAnsi="Times New Roman" w:cs="Times New Roman"/>
              <w:vertAlign w:val="superscript"/>
              <w:lang w:val="es-ES"/>
            </w:rPr>
          </w:rPrChange>
        </w:rPr>
        <w:t>(1,2)</w:t>
      </w:r>
      <w:r w:rsidRPr="004A68E5">
        <w:rPr>
          <w:rFonts w:ascii="Times New Roman" w:hAnsi="Times New Roman" w:cs="Times New Roman"/>
          <w:lang w:val="en-GB"/>
          <w:rPrChange w:id="21" w:author="David" w:date="2014-12-08T12:51:00Z">
            <w:rPr>
              <w:rFonts w:ascii="Times New Roman" w:hAnsi="Times New Roman" w:cs="Times New Roman"/>
              <w:lang w:val="es-ES"/>
            </w:rPr>
          </w:rPrChange>
        </w:rPr>
        <w:t xml:space="preserve">; </w:t>
      </w:r>
      <w:r w:rsidRPr="004A68E5">
        <w:rPr>
          <w:rFonts w:ascii="Times New Roman" w:hAnsi="Times New Roman" w:cs="Times New Roman"/>
          <w:b/>
          <w:lang w:val="en-GB"/>
          <w:rPrChange w:id="22" w:author="David" w:date="2014-12-08T12:51:00Z">
            <w:rPr>
              <w:rFonts w:ascii="Times New Roman" w:hAnsi="Times New Roman" w:cs="Times New Roman"/>
              <w:b/>
              <w:lang w:val="es-ES"/>
            </w:rPr>
          </w:rPrChange>
        </w:rPr>
        <w:t>Sánchez-Rojas, CP</w:t>
      </w:r>
      <w:r w:rsidRPr="004A68E5">
        <w:rPr>
          <w:rFonts w:ascii="Times New Roman" w:hAnsi="Times New Roman" w:cs="Times New Roman"/>
          <w:vertAlign w:val="superscript"/>
          <w:lang w:val="en-GB"/>
          <w:rPrChange w:id="23" w:author="David" w:date="2014-12-08T12:51:00Z">
            <w:rPr>
              <w:rFonts w:ascii="Times New Roman" w:hAnsi="Times New Roman" w:cs="Times New Roman"/>
              <w:vertAlign w:val="superscript"/>
              <w:lang w:val="es-ES"/>
            </w:rPr>
          </w:rPrChange>
        </w:rPr>
        <w:t>(3)</w:t>
      </w:r>
      <w:r w:rsidRPr="004A68E5">
        <w:rPr>
          <w:rFonts w:ascii="Times New Roman" w:hAnsi="Times New Roman" w:cs="Times New Roman"/>
          <w:lang w:val="en-GB"/>
          <w:rPrChange w:id="24" w:author="David" w:date="2014-12-08T12:51:00Z">
            <w:rPr>
              <w:rFonts w:ascii="Times New Roman" w:hAnsi="Times New Roman" w:cs="Times New Roman"/>
              <w:lang w:val="es-ES"/>
            </w:rPr>
          </w:rPrChange>
        </w:rPr>
        <w:t xml:space="preserve">; </w:t>
      </w:r>
      <w:r w:rsidRPr="004A68E5">
        <w:rPr>
          <w:rFonts w:ascii="Times New Roman" w:hAnsi="Times New Roman" w:cs="Times New Roman"/>
          <w:b/>
          <w:lang w:val="en-GB"/>
          <w:rPrChange w:id="25" w:author="David" w:date="2014-12-08T12:51:00Z">
            <w:rPr>
              <w:rFonts w:ascii="Times New Roman" w:hAnsi="Times New Roman" w:cs="Times New Roman"/>
              <w:b/>
              <w:lang w:val="es-ES"/>
            </w:rPr>
          </w:rPrChange>
        </w:rPr>
        <w:t>Zamora, R</w:t>
      </w:r>
      <w:r w:rsidRPr="004A68E5">
        <w:rPr>
          <w:rFonts w:ascii="Times New Roman" w:hAnsi="Times New Roman" w:cs="Times New Roman"/>
          <w:vertAlign w:val="superscript"/>
          <w:lang w:val="en-GB"/>
          <w:rPrChange w:id="26" w:author="David" w:date="2014-12-08T12:51:00Z">
            <w:rPr>
              <w:rFonts w:ascii="Times New Roman" w:hAnsi="Times New Roman" w:cs="Times New Roman"/>
              <w:vertAlign w:val="superscript"/>
              <w:lang w:val="es-ES"/>
            </w:rPr>
          </w:rPrChange>
        </w:rPr>
        <w:t>(1,2)</w:t>
      </w:r>
      <w:r w:rsidRPr="004A68E5">
        <w:rPr>
          <w:rFonts w:ascii="Times New Roman" w:hAnsi="Times New Roman" w:cs="Times New Roman"/>
          <w:lang w:val="en-GB"/>
          <w:rPrChange w:id="27" w:author="David" w:date="2014-12-08T12:51:00Z">
            <w:rPr>
              <w:rFonts w:ascii="Times New Roman" w:hAnsi="Times New Roman" w:cs="Times New Roman"/>
              <w:lang w:val="es-ES"/>
            </w:rPr>
          </w:rPrChange>
        </w:rPr>
        <w:t xml:space="preserve">; </w:t>
      </w:r>
      <w:r w:rsidRPr="004A68E5">
        <w:rPr>
          <w:rFonts w:ascii="Times New Roman" w:hAnsi="Times New Roman" w:cs="Times New Roman"/>
          <w:b/>
          <w:lang w:val="en-GB"/>
          <w:rPrChange w:id="28" w:author="David" w:date="2014-12-08T12:51:00Z">
            <w:rPr>
              <w:rFonts w:ascii="Times New Roman" w:hAnsi="Times New Roman" w:cs="Times New Roman"/>
              <w:b/>
              <w:lang w:val="es-ES"/>
            </w:rPr>
          </w:rPrChange>
        </w:rPr>
        <w:t>Bonet, FJ</w:t>
      </w:r>
      <w:r w:rsidRPr="004A68E5">
        <w:rPr>
          <w:rFonts w:ascii="Times New Roman" w:hAnsi="Times New Roman" w:cs="Times New Roman"/>
          <w:vertAlign w:val="superscript"/>
          <w:lang w:val="en-GB"/>
          <w:rPrChange w:id="29" w:author="David" w:date="2014-12-08T12:51:00Z">
            <w:rPr>
              <w:rFonts w:ascii="Times New Roman" w:hAnsi="Times New Roman" w:cs="Times New Roman"/>
              <w:vertAlign w:val="superscript"/>
              <w:lang w:val="es-ES"/>
            </w:rPr>
          </w:rPrChange>
        </w:rPr>
        <w:t>(1,2)</w:t>
      </w:r>
      <w:r w:rsidRPr="004A68E5">
        <w:rPr>
          <w:rFonts w:ascii="Times New Roman" w:hAnsi="Times New Roman" w:cs="Times New Roman"/>
          <w:lang w:val="en-GB"/>
          <w:rPrChange w:id="30" w:author="David" w:date="2014-12-08T12:51:00Z">
            <w:rPr>
              <w:rFonts w:ascii="Times New Roman" w:hAnsi="Times New Roman" w:cs="Times New Roman"/>
              <w:lang w:val="es-ES"/>
            </w:rPr>
          </w:rPrChange>
        </w:rPr>
        <w:t xml:space="preserve">. </w:t>
      </w:r>
    </w:p>
    <w:p w:rsidR="00FC55A2" w:rsidRPr="004A1518" w:rsidRDefault="004A68E5" w:rsidP="00484841">
      <w:pPr>
        <w:spacing w:line="276" w:lineRule="auto"/>
        <w:jc w:val="both"/>
        <w:rPr>
          <w:rFonts w:ascii="Times New Roman" w:hAnsi="Times New Roman" w:cs="Times New Roman"/>
          <w:lang w:val="en-GB"/>
          <w:rPrChange w:id="31" w:author="David" w:date="2014-12-08T12:51:00Z">
            <w:rPr>
              <w:rFonts w:ascii="Times New Roman" w:hAnsi="Times New Roman" w:cs="Times New Roman"/>
              <w:lang w:val="es-ES"/>
            </w:rPr>
          </w:rPrChange>
        </w:rPr>
      </w:pPr>
      <w:r w:rsidRPr="004A68E5">
        <w:rPr>
          <w:rFonts w:ascii="Times New Roman" w:hAnsi="Times New Roman" w:cs="Times New Roman"/>
          <w:vertAlign w:val="superscript"/>
          <w:lang w:val="en-GB"/>
          <w:rPrChange w:id="32" w:author="David" w:date="2014-12-08T12:51:00Z">
            <w:rPr>
              <w:rFonts w:ascii="Times New Roman" w:hAnsi="Times New Roman" w:cs="Times New Roman"/>
              <w:vertAlign w:val="superscript"/>
              <w:lang w:val="es-ES"/>
            </w:rPr>
          </w:rPrChange>
        </w:rPr>
        <w:t>1</w:t>
      </w:r>
      <w:r w:rsidRPr="004A68E5">
        <w:rPr>
          <w:rFonts w:ascii="Times New Roman" w:hAnsi="Times New Roman" w:cs="Times New Roman"/>
          <w:lang w:val="en-GB"/>
          <w:rPrChange w:id="33" w:author="David" w:date="2014-12-08T12:51:00Z">
            <w:rPr>
              <w:rFonts w:ascii="Times New Roman" w:hAnsi="Times New Roman" w:cs="Times New Roman"/>
              <w:lang w:val="es-ES"/>
            </w:rPr>
          </w:rPrChange>
        </w:rPr>
        <w:t xml:space="preserve"> Laboratorio de Ecología (iEcolab), Instituto Interuniversitario de Investigación del Sistema Tierra en Andalucía (CEAMA), Universidad de Granada, Avenida del Mediterráneo s/n, 18006, Granada, Spain.</w:t>
      </w:r>
    </w:p>
    <w:p w:rsidR="00FC55A2" w:rsidRPr="004A1518" w:rsidRDefault="004A68E5" w:rsidP="00484841">
      <w:pPr>
        <w:spacing w:line="276" w:lineRule="auto"/>
        <w:jc w:val="both"/>
        <w:rPr>
          <w:rFonts w:ascii="Times New Roman" w:hAnsi="Times New Roman" w:cs="Times New Roman"/>
          <w:lang w:val="en-GB"/>
          <w:rPrChange w:id="34" w:author="David" w:date="2014-12-08T12:51:00Z">
            <w:rPr>
              <w:rFonts w:ascii="Times New Roman" w:hAnsi="Times New Roman" w:cs="Times New Roman"/>
              <w:lang w:val="es-ES"/>
            </w:rPr>
          </w:rPrChange>
        </w:rPr>
      </w:pPr>
      <w:r w:rsidRPr="004A68E5">
        <w:rPr>
          <w:rFonts w:ascii="Times New Roman" w:hAnsi="Times New Roman" w:cs="Times New Roman"/>
          <w:vertAlign w:val="superscript"/>
          <w:lang w:val="en-GB"/>
          <w:rPrChange w:id="35" w:author="David" w:date="2014-12-08T12:51:00Z">
            <w:rPr>
              <w:rFonts w:ascii="Times New Roman" w:hAnsi="Times New Roman" w:cs="Times New Roman"/>
              <w:vertAlign w:val="superscript"/>
              <w:lang w:val="es-ES"/>
            </w:rPr>
          </w:rPrChange>
        </w:rPr>
        <w:t xml:space="preserve">2 </w:t>
      </w:r>
      <w:r w:rsidRPr="004A68E5">
        <w:rPr>
          <w:rFonts w:ascii="Times New Roman" w:hAnsi="Times New Roman" w:cs="Times New Roman"/>
          <w:lang w:val="en-GB"/>
          <w:rPrChange w:id="36" w:author="David" w:date="2014-12-08T12:51:00Z">
            <w:rPr>
              <w:rFonts w:ascii="Times New Roman" w:hAnsi="Times New Roman" w:cs="Times New Roman"/>
              <w:lang w:val="es-ES"/>
            </w:rPr>
          </w:rPrChange>
        </w:rPr>
        <w:t>Grupo de Ecología Terrestre, Departamento de Ecología, Universidad de Granada, Facultad de Ciencias, Campus de Fuentenueva s/n, 18071, Granada, Spain</w:t>
      </w:r>
    </w:p>
    <w:p w:rsidR="00FC55A2" w:rsidRPr="004A1518" w:rsidRDefault="004A68E5" w:rsidP="00484841">
      <w:pPr>
        <w:spacing w:line="276" w:lineRule="auto"/>
        <w:jc w:val="both"/>
        <w:rPr>
          <w:rFonts w:ascii="Times New Roman" w:hAnsi="Times New Roman" w:cs="Times New Roman"/>
          <w:lang w:val="en-GB"/>
          <w:rPrChange w:id="37" w:author="David" w:date="2014-12-08T12:51:00Z">
            <w:rPr>
              <w:rFonts w:ascii="Times New Roman" w:hAnsi="Times New Roman" w:cs="Times New Roman"/>
              <w:lang w:val="es-ES"/>
            </w:rPr>
          </w:rPrChange>
        </w:rPr>
      </w:pPr>
      <w:r w:rsidRPr="004A68E5">
        <w:rPr>
          <w:rFonts w:ascii="Times New Roman" w:hAnsi="Times New Roman" w:cs="Times New Roman"/>
          <w:vertAlign w:val="superscript"/>
          <w:lang w:val="en-GB"/>
          <w:rPrChange w:id="38" w:author="David" w:date="2014-12-08T12:51:00Z">
            <w:rPr>
              <w:rFonts w:ascii="Times New Roman" w:hAnsi="Times New Roman" w:cs="Times New Roman"/>
              <w:vertAlign w:val="superscript"/>
              <w:lang w:val="es-ES"/>
            </w:rPr>
          </w:rPrChange>
        </w:rPr>
        <w:t>3</w:t>
      </w:r>
      <w:r w:rsidRPr="004A68E5">
        <w:rPr>
          <w:rFonts w:ascii="Times New Roman" w:hAnsi="Times New Roman" w:cs="Times New Roman"/>
          <w:lang w:val="en-GB"/>
          <w:rPrChange w:id="39" w:author="David" w:date="2014-12-08T12:51:00Z">
            <w:rPr>
              <w:rFonts w:ascii="Times New Roman" w:hAnsi="Times New Roman" w:cs="Times New Roman"/>
              <w:lang w:val="es-ES"/>
            </w:rPr>
          </w:rPrChange>
        </w:rPr>
        <w:t xml:space="preserve"> Agencia de Medio Ambiente y Agua de Andalucía. Consejería de Medio Ambiente y Ordenación del Territorio. Junta de Andalucía, C/ Joaquina Egüaras, 10, 18003, Granada, Spain</w:t>
      </w:r>
    </w:p>
    <w:p w:rsidR="00FC55A2" w:rsidRPr="004A1518" w:rsidRDefault="004A68E5" w:rsidP="00484841">
      <w:pPr>
        <w:pStyle w:val="Heading4"/>
        <w:spacing w:line="276" w:lineRule="auto"/>
        <w:jc w:val="both"/>
        <w:rPr>
          <w:rFonts w:ascii="Times New Roman" w:hAnsi="Times New Roman" w:cs="Times New Roman"/>
          <w:color w:val="auto"/>
          <w:lang w:val="en-GB"/>
          <w:rPrChange w:id="40" w:author="David" w:date="2014-12-08T12:51:00Z">
            <w:rPr>
              <w:rFonts w:ascii="Times New Roman" w:hAnsi="Times New Roman" w:cs="Times New Roman"/>
              <w:color w:val="auto"/>
              <w:lang w:val="es-ES"/>
            </w:rPr>
          </w:rPrChange>
        </w:rPr>
      </w:pPr>
      <w:bookmarkStart w:id="41" w:name="corresponding-authors"/>
      <w:bookmarkEnd w:id="41"/>
      <w:r w:rsidRPr="004A68E5">
        <w:rPr>
          <w:rFonts w:ascii="Times New Roman" w:hAnsi="Times New Roman" w:cs="Times New Roman"/>
          <w:color w:val="auto"/>
          <w:lang w:val="en-GB"/>
          <w:rPrChange w:id="42" w:author="David" w:date="2014-12-08T12:51:00Z">
            <w:rPr>
              <w:rFonts w:ascii="Times New Roman" w:eastAsiaTheme="minorHAnsi" w:hAnsi="Times New Roman" w:cs="Times New Roman"/>
              <w:b w:val="0"/>
              <w:bCs w:val="0"/>
              <w:color w:val="auto"/>
              <w:lang w:val="es-ES"/>
            </w:rPr>
          </w:rPrChange>
        </w:rPr>
        <w:t>Corresponding author(s):</w:t>
      </w:r>
    </w:p>
    <w:p w:rsidR="00FC55A2" w:rsidRPr="004A1518" w:rsidRDefault="004A68E5" w:rsidP="00484841">
      <w:pPr>
        <w:spacing w:line="276" w:lineRule="auto"/>
        <w:jc w:val="both"/>
        <w:rPr>
          <w:rFonts w:ascii="Times New Roman" w:hAnsi="Times New Roman" w:cs="Times New Roman"/>
          <w:lang w:val="en-GB"/>
          <w:rPrChange w:id="43" w:author="David" w:date="2014-12-08T12:51:00Z">
            <w:rPr>
              <w:rFonts w:ascii="Times New Roman" w:hAnsi="Times New Roman" w:cs="Times New Roman"/>
              <w:lang w:val="es-ES"/>
            </w:rPr>
          </w:rPrChange>
        </w:rPr>
      </w:pPr>
      <w:r w:rsidRPr="004A68E5">
        <w:rPr>
          <w:rFonts w:ascii="Times New Roman" w:hAnsi="Times New Roman" w:cs="Times New Roman"/>
          <w:lang w:val="en-GB"/>
          <w:rPrChange w:id="44" w:author="David" w:date="2014-12-08T12:51:00Z">
            <w:rPr>
              <w:rFonts w:ascii="Times New Roman" w:hAnsi="Times New Roman" w:cs="Times New Roman"/>
              <w:lang w:val="es-ES"/>
            </w:rPr>
          </w:rPrChange>
        </w:rPr>
        <w:t>Antonio Jesús Pérez-Luque (</w:t>
      </w:r>
      <w:r w:rsidRPr="004A68E5">
        <w:rPr>
          <w:lang w:val="en-GB"/>
          <w:rPrChange w:id="45" w:author="David" w:date="2014-12-08T12:51:00Z">
            <w:rPr>
              <w:color w:val="4F81BD" w:themeColor="accent1"/>
            </w:rPr>
          </w:rPrChange>
        </w:rPr>
        <w:fldChar w:fldCharType="begin"/>
      </w:r>
      <w:r w:rsidRPr="004A68E5">
        <w:rPr>
          <w:lang w:val="en-GB"/>
          <w:rPrChange w:id="46" w:author="David" w:date="2014-12-08T12:51:00Z">
            <w:rPr/>
          </w:rPrChange>
        </w:rPr>
        <w:instrText>HYPERLINK "mailto:ajperez@ugr.es" \h</w:instrText>
      </w:r>
      <w:r w:rsidRPr="004A68E5">
        <w:rPr>
          <w:lang w:val="en-GB"/>
          <w:rPrChange w:id="47" w:author="David" w:date="2014-12-08T12:51:00Z">
            <w:rPr>
              <w:color w:val="4F81BD" w:themeColor="accent1"/>
            </w:rPr>
          </w:rPrChange>
        </w:rPr>
        <w:fldChar w:fldCharType="separate"/>
      </w:r>
      <w:r w:rsidRPr="004A68E5">
        <w:rPr>
          <w:rStyle w:val="Link"/>
          <w:rFonts w:ascii="Times New Roman" w:hAnsi="Times New Roman" w:cs="Times New Roman"/>
          <w:color w:val="auto"/>
          <w:lang w:val="en-GB"/>
          <w:rPrChange w:id="48" w:author="David" w:date="2014-12-08T12:51:00Z">
            <w:rPr>
              <w:rStyle w:val="Link"/>
              <w:rFonts w:ascii="Times New Roman" w:hAnsi="Times New Roman" w:cs="Times New Roman"/>
              <w:color w:val="auto"/>
              <w:lang w:val="es-ES"/>
            </w:rPr>
          </w:rPrChange>
        </w:rPr>
        <w:t>ajperez@ugr.es</w:t>
      </w:r>
      <w:r w:rsidRPr="004A68E5">
        <w:rPr>
          <w:lang w:val="en-GB"/>
          <w:rPrChange w:id="49" w:author="David" w:date="2014-12-08T12:51:00Z">
            <w:rPr>
              <w:color w:val="4F81BD" w:themeColor="accent1"/>
            </w:rPr>
          </w:rPrChange>
        </w:rPr>
        <w:fldChar w:fldCharType="end"/>
      </w:r>
      <w:r w:rsidRPr="004A68E5">
        <w:rPr>
          <w:rFonts w:ascii="Times New Roman" w:hAnsi="Times New Roman" w:cs="Times New Roman"/>
          <w:lang w:val="en-GB"/>
          <w:rPrChange w:id="50" w:author="David" w:date="2014-12-08T12:51:00Z">
            <w:rPr>
              <w:rFonts w:ascii="Times New Roman" w:hAnsi="Times New Roman" w:cs="Times New Roman"/>
              <w:color w:val="4F81BD" w:themeColor="accent1"/>
              <w:lang w:val="es-ES"/>
            </w:rPr>
          </w:rPrChange>
        </w:rPr>
        <w:t>), Cristina Patricia Sánchez-Rojas (</w:t>
      </w:r>
      <w:r w:rsidRPr="004A68E5">
        <w:rPr>
          <w:lang w:val="en-GB"/>
          <w:rPrChange w:id="51" w:author="David" w:date="2014-12-08T12:51:00Z">
            <w:rPr>
              <w:color w:val="4F81BD" w:themeColor="accent1"/>
            </w:rPr>
          </w:rPrChange>
        </w:rPr>
        <w:fldChar w:fldCharType="begin"/>
      </w:r>
      <w:r w:rsidRPr="004A68E5">
        <w:rPr>
          <w:lang w:val="en-GB"/>
          <w:rPrChange w:id="52" w:author="David" w:date="2014-12-08T12:51:00Z">
            <w:rPr>
              <w:color w:val="4F81BD" w:themeColor="accent1"/>
            </w:rPr>
          </w:rPrChange>
        </w:rPr>
        <w:instrText>HYPERLINK "mailto:cpsanchez@agenciamedioambienteyagua.es" \h</w:instrText>
      </w:r>
      <w:r w:rsidRPr="004A68E5">
        <w:rPr>
          <w:lang w:val="en-GB"/>
          <w:rPrChange w:id="53" w:author="David" w:date="2014-12-08T12:51:00Z">
            <w:rPr>
              <w:color w:val="4F81BD" w:themeColor="accent1"/>
            </w:rPr>
          </w:rPrChange>
        </w:rPr>
        <w:fldChar w:fldCharType="separate"/>
      </w:r>
      <w:r w:rsidRPr="004A68E5">
        <w:rPr>
          <w:rStyle w:val="Link"/>
          <w:rFonts w:ascii="Times New Roman" w:hAnsi="Times New Roman" w:cs="Times New Roman"/>
          <w:color w:val="auto"/>
          <w:lang w:val="en-GB"/>
          <w:rPrChange w:id="54" w:author="David" w:date="2014-12-08T12:51:00Z">
            <w:rPr>
              <w:rStyle w:val="Link"/>
              <w:rFonts w:ascii="Times New Roman" w:hAnsi="Times New Roman" w:cs="Times New Roman"/>
              <w:color w:val="auto"/>
              <w:lang w:val="es-ES"/>
            </w:rPr>
          </w:rPrChange>
        </w:rPr>
        <w:t>cpsanchez@agenciamedioambienteyagua.es</w:t>
      </w:r>
      <w:r w:rsidRPr="004A68E5">
        <w:rPr>
          <w:lang w:val="en-GB"/>
          <w:rPrChange w:id="55" w:author="David" w:date="2014-12-08T12:51:00Z">
            <w:rPr>
              <w:color w:val="4F81BD" w:themeColor="accent1"/>
            </w:rPr>
          </w:rPrChange>
        </w:rPr>
        <w:fldChar w:fldCharType="end"/>
      </w:r>
      <w:r w:rsidRPr="004A68E5">
        <w:rPr>
          <w:rFonts w:ascii="Times New Roman" w:hAnsi="Times New Roman" w:cs="Times New Roman"/>
          <w:lang w:val="en-GB"/>
          <w:rPrChange w:id="56" w:author="David" w:date="2014-12-08T12:51:00Z">
            <w:rPr>
              <w:rFonts w:ascii="Times New Roman" w:hAnsi="Times New Roman" w:cs="Times New Roman"/>
              <w:color w:val="4F81BD" w:themeColor="accent1"/>
              <w:lang w:val="es-ES"/>
            </w:rPr>
          </w:rPrChange>
        </w:rPr>
        <w:t>)</w:t>
      </w:r>
    </w:p>
    <w:p w:rsidR="00FC55A2" w:rsidRPr="004A1518" w:rsidRDefault="004A68E5" w:rsidP="00484841">
      <w:pPr>
        <w:spacing w:line="276" w:lineRule="auto"/>
        <w:jc w:val="both"/>
        <w:rPr>
          <w:rFonts w:ascii="Times New Roman" w:hAnsi="Times New Roman" w:cs="Times New Roman"/>
          <w:lang w:val="en-GB"/>
          <w:rPrChange w:id="57" w:author="David" w:date="2014-12-08T12:51:00Z">
            <w:rPr>
              <w:rFonts w:ascii="Times New Roman" w:hAnsi="Times New Roman" w:cs="Times New Roman"/>
            </w:rPr>
          </w:rPrChange>
        </w:rPr>
      </w:pPr>
      <w:r w:rsidRPr="004A68E5">
        <w:rPr>
          <w:rFonts w:ascii="Times New Roman" w:hAnsi="Times New Roman" w:cs="Times New Roman"/>
          <w:lang w:val="en-GB"/>
          <w:rPrChange w:id="58" w:author="David" w:date="2014-12-08T12:51:00Z">
            <w:rPr>
              <w:rFonts w:ascii="Times New Roman" w:hAnsi="Times New Roman" w:cs="Times New Roman"/>
              <w:color w:val="4F81BD" w:themeColor="accent1"/>
            </w:rPr>
          </w:rPrChange>
        </w:rPr>
        <w:t>Received {date}; Revised {date}; Accepted {date}; Published {date}</w:t>
      </w:r>
    </w:p>
    <w:p w:rsidR="00FC55A2" w:rsidRPr="004A1518" w:rsidRDefault="004A68E5" w:rsidP="00484841">
      <w:pPr>
        <w:pStyle w:val="Heading4"/>
        <w:spacing w:line="276" w:lineRule="auto"/>
        <w:jc w:val="both"/>
        <w:rPr>
          <w:rFonts w:ascii="Times New Roman" w:hAnsi="Times New Roman" w:cs="Times New Roman"/>
          <w:color w:val="auto"/>
          <w:lang w:val="en-GB"/>
          <w:rPrChange w:id="59" w:author="David" w:date="2014-12-08T12:51:00Z">
            <w:rPr>
              <w:rFonts w:ascii="Times New Roman" w:hAnsi="Times New Roman" w:cs="Times New Roman"/>
              <w:color w:val="auto"/>
            </w:rPr>
          </w:rPrChange>
        </w:rPr>
      </w:pPr>
      <w:bookmarkStart w:id="60" w:name="citation"/>
      <w:bookmarkEnd w:id="60"/>
      <w:r w:rsidRPr="004A68E5">
        <w:rPr>
          <w:rFonts w:ascii="Times New Roman" w:hAnsi="Times New Roman" w:cs="Times New Roman"/>
          <w:color w:val="auto"/>
          <w:lang w:val="en-GB"/>
          <w:rPrChange w:id="61" w:author="David" w:date="2014-12-08T12:51:00Z">
            <w:rPr>
              <w:rFonts w:ascii="Times New Roman" w:eastAsiaTheme="minorHAnsi" w:hAnsi="Times New Roman" w:cs="Times New Roman"/>
              <w:b w:val="0"/>
              <w:bCs w:val="0"/>
              <w:color w:val="auto"/>
            </w:rPr>
          </w:rPrChange>
        </w:rPr>
        <w:t>Citation:</w:t>
      </w:r>
    </w:p>
    <w:p w:rsidR="00FC55A2" w:rsidRPr="004A1518" w:rsidRDefault="004A68E5" w:rsidP="00484841">
      <w:pPr>
        <w:spacing w:line="276" w:lineRule="auto"/>
        <w:jc w:val="both"/>
        <w:rPr>
          <w:rFonts w:ascii="Times New Roman" w:hAnsi="Times New Roman" w:cs="Times New Roman"/>
          <w:lang w:val="en-GB"/>
          <w:rPrChange w:id="62" w:author="David" w:date="2014-12-08T12:51:00Z">
            <w:rPr>
              <w:rFonts w:ascii="Times New Roman" w:hAnsi="Times New Roman" w:cs="Times New Roman"/>
            </w:rPr>
          </w:rPrChange>
        </w:rPr>
      </w:pPr>
      <w:r w:rsidRPr="004A68E5">
        <w:rPr>
          <w:rFonts w:ascii="Times New Roman" w:hAnsi="Times New Roman" w:cs="Times New Roman"/>
          <w:lang w:val="en-GB"/>
          <w:rPrChange w:id="63" w:author="David" w:date="2014-12-08T12:51:00Z">
            <w:rPr>
              <w:rFonts w:ascii="Times New Roman" w:hAnsi="Times New Roman" w:cs="Times New Roman"/>
              <w:color w:val="4F81BD" w:themeColor="accent1"/>
            </w:rPr>
          </w:rPrChange>
        </w:rPr>
        <w:t>Combination of authors, year of data paper publication (in parentheses), Title, Journal Name, Volume, Issue number (in parentheses), and doi of the data paper.</w:t>
      </w:r>
    </w:p>
    <w:p w:rsidR="00FC55A2" w:rsidRPr="004A1518" w:rsidRDefault="004A68E5" w:rsidP="00484841">
      <w:pPr>
        <w:pStyle w:val="Heading4"/>
        <w:spacing w:line="276" w:lineRule="auto"/>
        <w:jc w:val="both"/>
        <w:rPr>
          <w:rFonts w:ascii="Times New Roman" w:hAnsi="Times New Roman" w:cs="Times New Roman"/>
          <w:color w:val="auto"/>
          <w:lang w:val="en-GB"/>
          <w:rPrChange w:id="64" w:author="David" w:date="2014-12-08T12:51:00Z">
            <w:rPr>
              <w:rFonts w:ascii="Times New Roman" w:hAnsi="Times New Roman" w:cs="Times New Roman"/>
              <w:color w:val="auto"/>
            </w:rPr>
          </w:rPrChange>
        </w:rPr>
      </w:pPr>
      <w:bookmarkStart w:id="65" w:name="resource-citation"/>
      <w:bookmarkEnd w:id="65"/>
      <w:r w:rsidRPr="004A68E5">
        <w:rPr>
          <w:rFonts w:ascii="Times New Roman" w:hAnsi="Times New Roman" w:cs="Times New Roman"/>
          <w:color w:val="auto"/>
          <w:lang w:val="en-GB"/>
          <w:rPrChange w:id="66" w:author="David" w:date="2014-12-08T12:51:00Z">
            <w:rPr>
              <w:rFonts w:ascii="Times New Roman" w:eastAsiaTheme="minorHAnsi" w:hAnsi="Times New Roman" w:cs="Times New Roman"/>
              <w:b w:val="0"/>
              <w:bCs w:val="0"/>
              <w:color w:val="auto"/>
            </w:rPr>
          </w:rPrChange>
        </w:rPr>
        <w:t>Resource Citation</w:t>
      </w:r>
    </w:p>
    <w:p w:rsidR="00FC55A2" w:rsidRPr="004A1518" w:rsidRDefault="004A68E5" w:rsidP="00484841">
      <w:pPr>
        <w:spacing w:line="276" w:lineRule="auto"/>
        <w:jc w:val="both"/>
        <w:rPr>
          <w:rFonts w:ascii="Times New Roman" w:hAnsi="Times New Roman" w:cs="Times New Roman"/>
          <w:color w:val="FF0000"/>
          <w:lang w:val="en-GB"/>
          <w:rPrChange w:id="67" w:author="David" w:date="2014-12-08T12:51:00Z">
            <w:rPr>
              <w:rFonts w:ascii="Times New Roman" w:hAnsi="Times New Roman" w:cs="Times New Roman"/>
              <w:color w:val="FF0000"/>
            </w:rPr>
          </w:rPrChange>
        </w:rPr>
      </w:pPr>
      <w:r w:rsidRPr="004A68E5">
        <w:rPr>
          <w:rFonts w:ascii="Times New Roman" w:hAnsi="Times New Roman" w:cs="Times New Roman"/>
          <w:lang w:val="en-GB"/>
          <w:rPrChange w:id="68" w:author="David" w:date="2014-12-08T12:51:00Z">
            <w:rPr>
              <w:rFonts w:ascii="Times New Roman" w:hAnsi="Times New Roman" w:cs="Times New Roman"/>
              <w:color w:val="4F81BD" w:themeColor="accent1"/>
            </w:rPr>
          </w:rPrChange>
        </w:rPr>
        <w:t xml:space="preserve">iEcolab, University of Granada-Andalusian Environmental Center (Andalusian Institute for Earth System Research) (2014) Phenology of flora of </w:t>
      </w:r>
      <w:del w:id="69" w:author="David" w:date="2014-12-08T12:52:00Z">
        <w:r w:rsidRPr="004A68E5">
          <w:rPr>
            <w:rFonts w:ascii="Times New Roman" w:hAnsi="Times New Roman" w:cs="Times New Roman"/>
            <w:lang w:val="en-GB"/>
            <w:rPrChange w:id="70" w:author="David" w:date="2014-12-08T12:51:00Z">
              <w:rPr>
                <w:rFonts w:ascii="Times New Roman" w:hAnsi="Times New Roman" w:cs="Times New Roman"/>
                <w:color w:val="4F81BD" w:themeColor="accent1"/>
              </w:rPr>
            </w:rPrChange>
          </w:rPr>
          <w:delText xml:space="preserve">mediterranean </w:delText>
        </w:r>
      </w:del>
      <w:ins w:id="71" w:author="David" w:date="2014-12-08T12:52:00Z">
        <w:r w:rsidR="004A1518">
          <w:rPr>
            <w:rFonts w:ascii="Times New Roman" w:hAnsi="Times New Roman" w:cs="Times New Roman"/>
            <w:lang w:val="en-GB"/>
          </w:rPr>
          <w:t>M</w:t>
        </w:r>
        <w:r w:rsidRPr="004A68E5">
          <w:rPr>
            <w:rFonts w:ascii="Times New Roman" w:hAnsi="Times New Roman" w:cs="Times New Roman"/>
            <w:lang w:val="en-GB"/>
            <w:rPrChange w:id="72" w:author="David" w:date="2014-12-08T12:51:00Z">
              <w:rPr>
                <w:rFonts w:ascii="Times New Roman" w:hAnsi="Times New Roman" w:cs="Times New Roman"/>
                <w:color w:val="4F81BD" w:themeColor="accent1"/>
              </w:rPr>
            </w:rPrChange>
          </w:rPr>
          <w:t xml:space="preserve">editerranean </w:t>
        </w:r>
      </w:ins>
      <w:r w:rsidRPr="004A68E5">
        <w:rPr>
          <w:rFonts w:ascii="Times New Roman" w:hAnsi="Times New Roman" w:cs="Times New Roman"/>
          <w:lang w:val="en-GB"/>
          <w:rPrChange w:id="73" w:author="David" w:date="2014-12-08T12:51:00Z">
            <w:rPr>
              <w:rFonts w:ascii="Times New Roman" w:hAnsi="Times New Roman" w:cs="Times New Roman"/>
              <w:color w:val="4F81BD" w:themeColor="accent1"/>
            </w:rPr>
          </w:rPrChange>
        </w:rPr>
        <w:t xml:space="preserve">high-mountains meadows (Sierra Nevada). 11005 data records. Contributed by University of Granada, OBSNEV, Agencia de Medio Ambiente y Agua de Andalucía, Sánchez-Rojas CP, Zamora R, Veredas A, Fuentes J, Bautista J, Onieva MR, Robles F, Arrufat M, Martínez M and the rangers of Sierra Nevada National-Natural Park B. Villagomez and D. Morillas. Online at </w:t>
      </w:r>
      <w:r w:rsidRPr="004A68E5">
        <w:rPr>
          <w:rFonts w:ascii="Times New Roman" w:hAnsi="Times New Roman" w:cs="Times New Roman"/>
          <w:color w:val="FF0000"/>
          <w:lang w:val="en-GB"/>
          <w:rPrChange w:id="74" w:author="David" w:date="2014-12-08T12:51:00Z">
            <w:rPr>
              <w:rFonts w:ascii="Times New Roman" w:hAnsi="Times New Roman" w:cs="Times New Roman"/>
              <w:color w:val="FF0000"/>
            </w:rPr>
          </w:rPrChange>
        </w:rPr>
        <w:t>http://www.gbif.es:8080/ipt/resource.do?r=sinfonevada</w:t>
      </w:r>
      <w:r w:rsidRPr="004A68E5">
        <w:rPr>
          <w:rFonts w:ascii="Times New Roman" w:hAnsi="Times New Roman" w:cs="Times New Roman"/>
          <w:lang w:val="en-GB"/>
          <w:rPrChange w:id="75" w:author="David" w:date="2014-12-08T12:51:00Z">
            <w:rPr>
              <w:rFonts w:ascii="Times New Roman" w:hAnsi="Times New Roman" w:cs="Times New Roman"/>
              <w:color w:val="4F81BD" w:themeColor="accent1"/>
            </w:rPr>
          </w:rPrChange>
        </w:rPr>
        <w:t xml:space="preserve"> and </w:t>
      </w:r>
      <w:r w:rsidRPr="004A68E5">
        <w:rPr>
          <w:rFonts w:ascii="Times New Roman" w:hAnsi="Times New Roman" w:cs="Times New Roman"/>
          <w:color w:val="FF0000"/>
          <w:lang w:val="en-GB"/>
          <w:rPrChange w:id="76" w:author="David" w:date="2014-12-08T12:51:00Z">
            <w:rPr>
              <w:rFonts w:ascii="Times New Roman" w:hAnsi="Times New Roman" w:cs="Times New Roman"/>
              <w:color w:val="FF0000"/>
            </w:rPr>
          </w:rPrChange>
        </w:rPr>
        <w:t>http://obsnev.es/noticia.html?id=5307</w:t>
      </w:r>
      <w:r w:rsidRPr="004A68E5">
        <w:rPr>
          <w:rFonts w:ascii="Times New Roman" w:hAnsi="Times New Roman" w:cs="Times New Roman"/>
          <w:lang w:val="en-GB"/>
          <w:rPrChange w:id="77" w:author="David" w:date="2014-12-08T12:51:00Z">
            <w:rPr>
              <w:rFonts w:ascii="Times New Roman" w:hAnsi="Times New Roman" w:cs="Times New Roman"/>
              <w:color w:val="4F81BD" w:themeColor="accent1"/>
            </w:rPr>
          </w:rPrChange>
        </w:rPr>
        <w:t xml:space="preserve">, </w:t>
      </w:r>
      <w:r w:rsidRPr="004A68E5">
        <w:rPr>
          <w:rFonts w:ascii="Times New Roman" w:hAnsi="Times New Roman" w:cs="Times New Roman"/>
          <w:color w:val="FF0000"/>
          <w:lang w:val="en-GB"/>
          <w:rPrChange w:id="78" w:author="David" w:date="2014-12-08T12:51:00Z">
            <w:rPr>
              <w:rFonts w:ascii="Times New Roman" w:hAnsi="Times New Roman" w:cs="Times New Roman"/>
              <w:color w:val="FF0000"/>
            </w:rPr>
          </w:rPrChange>
        </w:rPr>
        <w:t>version 1.0 (last updated on 2013-08-01).</w:t>
      </w:r>
      <w:r w:rsidRPr="004A68E5">
        <w:rPr>
          <w:rFonts w:ascii="Times New Roman" w:hAnsi="Times New Roman" w:cs="Times New Roman"/>
          <w:lang w:val="en-GB"/>
          <w:rPrChange w:id="79" w:author="David" w:date="2014-12-08T12:51:00Z">
            <w:rPr>
              <w:rFonts w:ascii="Times New Roman" w:hAnsi="Times New Roman" w:cs="Times New Roman"/>
              <w:color w:val="4F81BD" w:themeColor="accent1"/>
            </w:rPr>
          </w:rPrChange>
        </w:rPr>
        <w:t xml:space="preserve"> Resource ID: GBIF </w:t>
      </w:r>
      <w:r w:rsidRPr="004A68E5">
        <w:rPr>
          <w:rFonts w:ascii="Times New Roman" w:hAnsi="Times New Roman" w:cs="Times New Roman"/>
          <w:color w:val="FF0000"/>
          <w:lang w:val="en-GB"/>
          <w:rPrChange w:id="80" w:author="David" w:date="2014-12-08T12:51:00Z">
            <w:rPr>
              <w:rFonts w:ascii="Times New Roman" w:hAnsi="Times New Roman" w:cs="Times New Roman"/>
              <w:color w:val="FF0000"/>
            </w:rPr>
          </w:rPrChange>
        </w:rPr>
        <w:t xml:space="preserve">Key: </w:t>
      </w:r>
      <w:r w:rsidRPr="004A68E5">
        <w:rPr>
          <w:lang w:val="en-GB"/>
          <w:rPrChange w:id="81" w:author="David" w:date="2014-12-08T12:51:00Z">
            <w:rPr>
              <w:color w:val="0000FF" w:themeColor="hyperlink"/>
              <w:u w:val="single"/>
            </w:rPr>
          </w:rPrChange>
        </w:rPr>
        <w:fldChar w:fldCharType="begin"/>
      </w:r>
      <w:r w:rsidRPr="004A68E5">
        <w:rPr>
          <w:lang w:val="en-GB"/>
          <w:rPrChange w:id="82" w:author="David" w:date="2014-12-08T12:51:00Z">
            <w:rPr>
              <w:color w:val="4F81BD" w:themeColor="accent1"/>
            </w:rPr>
          </w:rPrChange>
        </w:rPr>
        <w:instrText>HYPERLINK "http://www.gbif.org/dataset/db6cd9d7-7be5-4cd0-8b3c-fb6dd7446472"</w:instrText>
      </w:r>
      <w:r w:rsidRPr="004A68E5">
        <w:rPr>
          <w:lang w:val="en-GB"/>
          <w:rPrChange w:id="83"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84" w:author="David" w:date="2014-12-08T12:51:00Z">
            <w:rPr>
              <w:rStyle w:val="Hipervnculo"/>
              <w:rFonts w:ascii="Times New Roman" w:hAnsi="Times New Roman" w:cs="Times New Roman"/>
            </w:rPr>
          </w:rPrChange>
        </w:rPr>
        <w:t>http://www.gbif.org/dataset/db6cd9d7-7be5-4cd0-8b3c-fb6dd7446472</w:t>
      </w:r>
      <w:r w:rsidRPr="004A68E5">
        <w:rPr>
          <w:lang w:val="en-GB"/>
          <w:rPrChange w:id="85" w:author="David" w:date="2014-12-08T12:51:00Z">
            <w:rPr>
              <w:color w:val="0000FF" w:themeColor="hyperlink"/>
              <w:u w:val="single"/>
            </w:rPr>
          </w:rPrChange>
        </w:rPr>
        <w:fldChar w:fldCharType="end"/>
      </w:r>
    </w:p>
    <w:p w:rsidR="00AF1D8C" w:rsidRPr="004A1518" w:rsidRDefault="004A68E5" w:rsidP="00A82667">
      <w:pPr>
        <w:pStyle w:val="Heading2"/>
        <w:spacing w:line="276" w:lineRule="auto"/>
        <w:jc w:val="both"/>
        <w:rPr>
          <w:rFonts w:ascii="Times New Roman" w:hAnsi="Times New Roman" w:cs="Times New Roman"/>
          <w:color w:val="auto"/>
          <w:lang w:val="en-GB"/>
          <w:rPrChange w:id="86" w:author="David" w:date="2014-12-08T12:51:00Z">
            <w:rPr>
              <w:rFonts w:ascii="Times New Roman" w:hAnsi="Times New Roman" w:cs="Times New Roman"/>
              <w:color w:val="auto"/>
            </w:rPr>
          </w:rPrChange>
        </w:rPr>
      </w:pPr>
      <w:bookmarkStart w:id="87" w:name="abstract"/>
      <w:bookmarkEnd w:id="87"/>
      <w:r w:rsidRPr="004A68E5">
        <w:rPr>
          <w:rFonts w:ascii="Times New Roman" w:hAnsi="Times New Roman" w:cs="Times New Roman"/>
          <w:color w:val="auto"/>
          <w:lang w:val="en-GB"/>
          <w:rPrChange w:id="88" w:author="David" w:date="2014-12-08T12:51:00Z">
            <w:rPr>
              <w:rFonts w:ascii="Times New Roman" w:eastAsiaTheme="minorHAnsi" w:hAnsi="Times New Roman" w:cs="Times New Roman"/>
              <w:b w:val="0"/>
              <w:bCs w:val="0"/>
              <w:color w:val="auto"/>
              <w:sz w:val="24"/>
              <w:szCs w:val="24"/>
              <w:u w:val="single"/>
            </w:rPr>
          </w:rPrChange>
        </w:rPr>
        <w:t>Abstract</w:t>
      </w:r>
    </w:p>
    <w:p w:rsidR="008475AE" w:rsidRPr="004A1518" w:rsidRDefault="004A68E5" w:rsidP="00484841">
      <w:pPr>
        <w:spacing w:line="276" w:lineRule="auto"/>
        <w:jc w:val="both"/>
        <w:rPr>
          <w:rFonts w:ascii="Times New Roman" w:hAnsi="Times New Roman" w:cs="Times New Roman"/>
          <w:lang w:val="en-GB"/>
          <w:rPrChange w:id="89" w:author="David" w:date="2014-12-08T12:51:00Z">
            <w:rPr>
              <w:rFonts w:ascii="Times New Roman" w:hAnsi="Times New Roman" w:cs="Times New Roman"/>
            </w:rPr>
          </w:rPrChange>
        </w:rPr>
      </w:pPr>
      <w:r w:rsidRPr="004A68E5">
        <w:rPr>
          <w:rFonts w:ascii="Times New Roman" w:hAnsi="Times New Roman" w:cs="Times New Roman"/>
          <w:lang w:val="en-GB"/>
          <w:rPrChange w:id="90" w:author="David" w:date="2014-12-08T12:51:00Z">
            <w:rPr>
              <w:rFonts w:ascii="Times New Roman" w:hAnsi="Times New Roman" w:cs="Times New Roman"/>
              <w:color w:val="0000FF" w:themeColor="hyperlink"/>
              <w:u w:val="single"/>
            </w:rPr>
          </w:rPrChange>
        </w:rPr>
        <w:t xml:space="preserve">Sierra Nevada mountain range (southern Spain) hosts a high number of endemic plant species, being one of the most important biodiversity hotspots in the Mediterranean basin. The </w:t>
      </w:r>
      <w:del w:id="91" w:author="David" w:date="2014-12-08T12:04:00Z">
        <w:r w:rsidRPr="004A68E5">
          <w:rPr>
            <w:rFonts w:ascii="Times New Roman" w:hAnsi="Times New Roman" w:cs="Times New Roman"/>
            <w:lang w:val="en-GB"/>
            <w:rPrChange w:id="92" w:author="David" w:date="2014-12-08T12:51:00Z">
              <w:rPr>
                <w:rFonts w:ascii="Times New Roman" w:hAnsi="Times New Roman" w:cs="Times New Roman"/>
                <w:color w:val="0000FF" w:themeColor="hyperlink"/>
                <w:u w:val="single"/>
              </w:rPr>
            </w:rPrChange>
          </w:rPr>
          <w:delText xml:space="preserve">high </w:delText>
        </w:r>
      </w:del>
      <w:ins w:id="93" w:author="David" w:date="2014-12-08T12:04:00Z">
        <w:r w:rsidRPr="004A68E5">
          <w:rPr>
            <w:rFonts w:ascii="Times New Roman" w:hAnsi="Times New Roman" w:cs="Times New Roman"/>
            <w:lang w:val="en-GB"/>
            <w:rPrChange w:id="94" w:author="David" w:date="2014-12-08T12:51:00Z">
              <w:rPr>
                <w:rFonts w:ascii="Times New Roman" w:hAnsi="Times New Roman" w:cs="Times New Roman"/>
                <w:color w:val="0000FF" w:themeColor="hyperlink"/>
                <w:u w:val="single"/>
              </w:rPr>
            </w:rPrChange>
          </w:rPr>
          <w:t>high-</w:t>
        </w:r>
      </w:ins>
      <w:r w:rsidRPr="004A68E5">
        <w:rPr>
          <w:rFonts w:ascii="Times New Roman" w:hAnsi="Times New Roman" w:cs="Times New Roman"/>
          <w:lang w:val="en-GB"/>
          <w:rPrChange w:id="95" w:author="David" w:date="2014-12-08T12:51:00Z">
            <w:rPr>
              <w:rFonts w:ascii="Times New Roman" w:hAnsi="Times New Roman" w:cs="Times New Roman"/>
              <w:color w:val="0000FF" w:themeColor="hyperlink"/>
              <w:u w:val="single"/>
            </w:rPr>
          </w:rPrChange>
        </w:rPr>
        <w:t xml:space="preserve">mountain </w:t>
      </w:r>
      <w:del w:id="96" w:author="David" w:date="2014-12-08T12:04:00Z">
        <w:r w:rsidRPr="004A68E5">
          <w:rPr>
            <w:rFonts w:ascii="Times New Roman" w:hAnsi="Times New Roman" w:cs="Times New Roman"/>
            <w:lang w:val="en-GB"/>
            <w:rPrChange w:id="97" w:author="David" w:date="2014-12-08T12:51:00Z">
              <w:rPr>
                <w:rFonts w:ascii="Times New Roman" w:hAnsi="Times New Roman" w:cs="Times New Roman"/>
                <w:color w:val="0000FF" w:themeColor="hyperlink"/>
                <w:u w:val="single"/>
              </w:rPr>
            </w:rPrChange>
          </w:rPr>
          <w:delText xml:space="preserve">meadows </w:delText>
        </w:r>
      </w:del>
      <w:ins w:id="98" w:author="David" w:date="2014-12-08T12:04:00Z">
        <w:r w:rsidRPr="004A68E5">
          <w:rPr>
            <w:rFonts w:ascii="Times New Roman" w:hAnsi="Times New Roman" w:cs="Times New Roman"/>
            <w:lang w:val="en-GB"/>
            <w:rPrChange w:id="99" w:author="David" w:date="2014-12-08T12:51:00Z">
              <w:rPr>
                <w:rFonts w:ascii="Times New Roman" w:hAnsi="Times New Roman" w:cs="Times New Roman"/>
                <w:color w:val="0000FF" w:themeColor="hyperlink"/>
                <w:u w:val="single"/>
              </w:rPr>
            </w:rPrChange>
          </w:rPr>
          <w:t xml:space="preserve">meadow </w:t>
        </w:r>
      </w:ins>
      <w:r w:rsidRPr="004A68E5">
        <w:rPr>
          <w:rFonts w:ascii="Times New Roman" w:hAnsi="Times New Roman" w:cs="Times New Roman"/>
          <w:lang w:val="en-GB"/>
          <w:rPrChange w:id="100" w:author="David" w:date="2014-12-08T12:51:00Z">
            <w:rPr>
              <w:rFonts w:ascii="Times New Roman" w:hAnsi="Times New Roman" w:cs="Times New Roman"/>
              <w:color w:val="0000FF" w:themeColor="hyperlink"/>
              <w:u w:val="single"/>
            </w:rPr>
          </w:rPrChange>
        </w:rPr>
        <w:t>ecosystems (</w:t>
      </w:r>
      <w:ins w:id="101" w:author="David" w:date="2014-12-08T12:06:00Z">
        <w:r w:rsidRPr="004A68E5">
          <w:rPr>
            <w:rFonts w:ascii="Times New Roman" w:hAnsi="Times New Roman" w:cs="Times New Roman"/>
            <w:i/>
            <w:lang w:val="en-GB"/>
            <w:rPrChange w:id="102" w:author="David" w:date="2014-12-08T12:51:00Z">
              <w:rPr>
                <w:rFonts w:ascii="Times New Roman" w:hAnsi="Times New Roman" w:cs="Times New Roman"/>
                <w:color w:val="0000FF" w:themeColor="hyperlink"/>
                <w:u w:val="single"/>
              </w:rPr>
            </w:rPrChange>
          </w:rPr>
          <w:t>borreguiles</w:t>
        </w:r>
      </w:ins>
      <w:del w:id="103" w:author="David" w:date="2014-12-08T12:06:00Z">
        <w:r w:rsidRPr="004A68E5">
          <w:rPr>
            <w:rFonts w:ascii="Times New Roman" w:hAnsi="Times New Roman" w:cs="Times New Roman"/>
            <w:lang w:val="en-GB"/>
            <w:rPrChange w:id="104" w:author="David" w:date="2014-12-08T12:51:00Z">
              <w:rPr>
                <w:rFonts w:ascii="Times New Roman" w:hAnsi="Times New Roman" w:cs="Times New Roman"/>
                <w:color w:val="0000FF" w:themeColor="hyperlink"/>
                <w:u w:val="single"/>
              </w:rPr>
            </w:rPrChange>
          </w:rPr>
          <w:delText>“borreguiles”</w:delText>
        </w:r>
      </w:del>
      <w:r w:rsidRPr="004A68E5">
        <w:rPr>
          <w:rFonts w:ascii="Times New Roman" w:hAnsi="Times New Roman" w:cs="Times New Roman"/>
          <w:lang w:val="en-GB"/>
          <w:rPrChange w:id="105" w:author="David" w:date="2014-12-08T12:51:00Z">
            <w:rPr>
              <w:rFonts w:ascii="Times New Roman" w:hAnsi="Times New Roman" w:cs="Times New Roman"/>
              <w:color w:val="0000FF" w:themeColor="hyperlink"/>
              <w:u w:val="single"/>
            </w:rPr>
          </w:rPrChange>
        </w:rPr>
        <w:t xml:space="preserve">) </w:t>
      </w:r>
      <w:del w:id="106" w:author="David" w:date="2014-12-08T12:06:00Z">
        <w:r w:rsidRPr="004A68E5">
          <w:rPr>
            <w:rFonts w:ascii="Times New Roman" w:hAnsi="Times New Roman" w:cs="Times New Roman"/>
            <w:lang w:val="en-GB"/>
            <w:rPrChange w:id="107" w:author="David" w:date="2014-12-08T12:51:00Z">
              <w:rPr>
                <w:rFonts w:ascii="Times New Roman" w:hAnsi="Times New Roman" w:cs="Times New Roman"/>
                <w:color w:val="0000FF" w:themeColor="hyperlink"/>
                <w:u w:val="single"/>
              </w:rPr>
            </w:rPrChange>
          </w:rPr>
          <w:delText xml:space="preserve">harbor </w:delText>
        </w:r>
      </w:del>
      <w:ins w:id="108" w:author="David" w:date="2014-12-08T12:06:00Z">
        <w:r w:rsidRPr="004A68E5">
          <w:rPr>
            <w:rFonts w:ascii="Times New Roman" w:hAnsi="Times New Roman" w:cs="Times New Roman"/>
            <w:lang w:val="en-GB"/>
            <w:rPrChange w:id="109" w:author="David" w:date="2014-12-08T12:51:00Z">
              <w:rPr>
                <w:rFonts w:ascii="Times New Roman" w:hAnsi="Times New Roman" w:cs="Times New Roman"/>
                <w:color w:val="0000FF" w:themeColor="hyperlink"/>
                <w:u w:val="single"/>
              </w:rPr>
            </w:rPrChange>
          </w:rPr>
          <w:t xml:space="preserve">harbour </w:t>
        </w:r>
      </w:ins>
      <w:r w:rsidRPr="004A68E5">
        <w:rPr>
          <w:rFonts w:ascii="Times New Roman" w:hAnsi="Times New Roman" w:cs="Times New Roman"/>
          <w:lang w:val="en-GB"/>
          <w:rPrChange w:id="110" w:author="David" w:date="2014-12-08T12:51:00Z">
            <w:rPr>
              <w:rFonts w:ascii="Times New Roman" w:hAnsi="Times New Roman" w:cs="Times New Roman"/>
              <w:color w:val="0000FF" w:themeColor="hyperlink"/>
              <w:u w:val="single"/>
            </w:rPr>
          </w:rPrChange>
        </w:rPr>
        <w:t xml:space="preserve">a large number of endemic and threatened plant species. In this </w:t>
      </w:r>
      <w:del w:id="111" w:author="David" w:date="2014-12-08T12:06:00Z">
        <w:r w:rsidRPr="004A68E5">
          <w:rPr>
            <w:rFonts w:ascii="Times New Roman" w:hAnsi="Times New Roman" w:cs="Times New Roman"/>
            <w:lang w:val="en-GB"/>
            <w:rPrChange w:id="112" w:author="David" w:date="2014-12-08T12:51:00Z">
              <w:rPr>
                <w:rFonts w:ascii="Times New Roman" w:hAnsi="Times New Roman" w:cs="Times New Roman"/>
                <w:color w:val="0000FF" w:themeColor="hyperlink"/>
                <w:u w:val="single"/>
              </w:rPr>
            </w:rPrChange>
          </w:rPr>
          <w:delText xml:space="preserve">datapaper </w:delText>
        </w:r>
      </w:del>
      <w:ins w:id="113" w:author="David" w:date="2014-12-08T12:06:00Z">
        <w:r w:rsidRPr="004A68E5">
          <w:rPr>
            <w:rFonts w:ascii="Times New Roman" w:hAnsi="Times New Roman" w:cs="Times New Roman"/>
            <w:lang w:val="en-GB"/>
            <w:rPrChange w:id="114" w:author="David" w:date="2014-12-08T12:51:00Z">
              <w:rPr>
                <w:rFonts w:ascii="Times New Roman" w:hAnsi="Times New Roman" w:cs="Times New Roman"/>
                <w:color w:val="0000FF" w:themeColor="hyperlink"/>
                <w:u w:val="single"/>
              </w:rPr>
            </w:rPrChange>
          </w:rPr>
          <w:t>data</w:t>
        </w:r>
      </w:ins>
      <w:ins w:id="115" w:author="David" w:date="2014-12-08T12:52:00Z">
        <w:r w:rsidR="004A1518">
          <w:rPr>
            <w:rFonts w:ascii="Times New Roman" w:hAnsi="Times New Roman" w:cs="Times New Roman"/>
            <w:lang w:val="en-GB"/>
          </w:rPr>
          <w:t xml:space="preserve"> </w:t>
        </w:r>
      </w:ins>
      <w:ins w:id="116" w:author="David" w:date="2014-12-08T12:06:00Z">
        <w:r w:rsidRPr="004A68E5">
          <w:rPr>
            <w:rFonts w:ascii="Times New Roman" w:hAnsi="Times New Roman" w:cs="Times New Roman"/>
            <w:lang w:val="en-GB"/>
            <w:rPrChange w:id="117" w:author="David" w:date="2014-12-08T12:51:00Z">
              <w:rPr>
                <w:rFonts w:ascii="Times New Roman" w:hAnsi="Times New Roman" w:cs="Times New Roman"/>
                <w:color w:val="0000FF" w:themeColor="hyperlink"/>
                <w:u w:val="single"/>
              </w:rPr>
            </w:rPrChange>
          </w:rPr>
          <w:t xml:space="preserve">paper, </w:t>
        </w:r>
      </w:ins>
      <w:r w:rsidRPr="004A68E5">
        <w:rPr>
          <w:rFonts w:ascii="Times New Roman" w:hAnsi="Times New Roman" w:cs="Times New Roman"/>
          <w:lang w:val="en-GB"/>
          <w:rPrChange w:id="118" w:author="David" w:date="2014-12-08T12:51:00Z">
            <w:rPr>
              <w:rFonts w:ascii="Times New Roman" w:hAnsi="Times New Roman" w:cs="Times New Roman"/>
              <w:color w:val="0000FF" w:themeColor="hyperlink"/>
              <w:u w:val="single"/>
            </w:rPr>
          </w:rPrChange>
        </w:rPr>
        <w:t xml:space="preserve">we describe a dataset of the </w:t>
      </w:r>
      <w:r w:rsidRPr="004A68E5">
        <w:rPr>
          <w:rFonts w:ascii="Times New Roman" w:hAnsi="Times New Roman" w:cs="Times New Roman"/>
          <w:lang w:val="en-GB"/>
          <w:rPrChange w:id="119" w:author="David" w:date="2014-12-08T12:51:00Z">
            <w:rPr>
              <w:rFonts w:ascii="Times New Roman" w:hAnsi="Times New Roman" w:cs="Times New Roman"/>
              <w:color w:val="0000FF" w:themeColor="hyperlink"/>
              <w:u w:val="single"/>
            </w:rPr>
          </w:rPrChange>
        </w:rPr>
        <w:lastRenderedPageBreak/>
        <w:t xml:space="preserve">flora inhabiting this </w:t>
      </w:r>
      <w:del w:id="120" w:author="David" w:date="2014-12-08T12:07:00Z">
        <w:r w:rsidRPr="004A68E5">
          <w:rPr>
            <w:rFonts w:ascii="Times New Roman" w:hAnsi="Times New Roman" w:cs="Times New Roman"/>
            <w:lang w:val="en-GB"/>
            <w:rPrChange w:id="121" w:author="David" w:date="2014-12-08T12:51:00Z">
              <w:rPr>
                <w:rFonts w:ascii="Times New Roman" w:hAnsi="Times New Roman" w:cs="Times New Roman"/>
                <w:color w:val="0000FF" w:themeColor="hyperlink"/>
                <w:u w:val="single"/>
              </w:rPr>
            </w:rPrChange>
          </w:rPr>
          <w:delText xml:space="preserve">threated </w:delText>
        </w:r>
      </w:del>
      <w:ins w:id="122" w:author="David" w:date="2014-12-08T12:07:00Z">
        <w:r w:rsidRPr="004A68E5">
          <w:rPr>
            <w:rFonts w:ascii="Times New Roman" w:hAnsi="Times New Roman" w:cs="Times New Roman"/>
            <w:lang w:val="en-GB"/>
            <w:rPrChange w:id="123" w:author="David" w:date="2014-12-08T12:51:00Z">
              <w:rPr>
                <w:rFonts w:ascii="Times New Roman" w:hAnsi="Times New Roman" w:cs="Times New Roman"/>
                <w:color w:val="0000FF" w:themeColor="hyperlink"/>
                <w:u w:val="single"/>
              </w:rPr>
            </w:rPrChange>
          </w:rPr>
          <w:t xml:space="preserve">threatened </w:t>
        </w:r>
      </w:ins>
      <w:r w:rsidRPr="004A68E5">
        <w:rPr>
          <w:rFonts w:ascii="Times New Roman" w:hAnsi="Times New Roman" w:cs="Times New Roman"/>
          <w:lang w:val="en-GB"/>
          <w:rPrChange w:id="124" w:author="David" w:date="2014-12-08T12:51:00Z">
            <w:rPr>
              <w:rFonts w:ascii="Times New Roman" w:hAnsi="Times New Roman" w:cs="Times New Roman"/>
              <w:color w:val="0000FF" w:themeColor="hyperlink"/>
              <w:u w:val="single"/>
            </w:rPr>
          </w:rPrChange>
        </w:rPr>
        <w:t xml:space="preserve">ecosystem in this </w:t>
      </w:r>
      <w:del w:id="125" w:author="David" w:date="2014-12-08T12:07:00Z">
        <w:r w:rsidRPr="004A68E5">
          <w:rPr>
            <w:rFonts w:ascii="Times New Roman" w:hAnsi="Times New Roman" w:cs="Times New Roman"/>
            <w:lang w:val="en-GB"/>
            <w:rPrChange w:id="126" w:author="David" w:date="2014-12-08T12:51:00Z">
              <w:rPr>
                <w:rFonts w:ascii="Times New Roman" w:hAnsi="Times New Roman" w:cs="Times New Roman"/>
                <w:color w:val="0000FF" w:themeColor="hyperlink"/>
                <w:u w:val="single"/>
              </w:rPr>
            </w:rPrChange>
          </w:rPr>
          <w:delText xml:space="preserve">mediterranean </w:delText>
        </w:r>
      </w:del>
      <w:ins w:id="127" w:author="David" w:date="2014-12-08T12:07:00Z">
        <w:r w:rsidRPr="004A68E5">
          <w:rPr>
            <w:rFonts w:ascii="Times New Roman" w:hAnsi="Times New Roman" w:cs="Times New Roman"/>
            <w:lang w:val="en-GB"/>
            <w:rPrChange w:id="128" w:author="David" w:date="2014-12-08T12:51:00Z">
              <w:rPr>
                <w:rFonts w:ascii="Times New Roman" w:hAnsi="Times New Roman" w:cs="Times New Roman"/>
                <w:color w:val="0000FF" w:themeColor="hyperlink"/>
                <w:u w:val="single"/>
              </w:rPr>
            </w:rPrChange>
          </w:rPr>
          <w:t xml:space="preserve">Mediterranean </w:t>
        </w:r>
      </w:ins>
      <w:r w:rsidRPr="004A68E5">
        <w:rPr>
          <w:rFonts w:ascii="Times New Roman" w:hAnsi="Times New Roman" w:cs="Times New Roman"/>
          <w:lang w:val="en-GB"/>
          <w:rPrChange w:id="129" w:author="David" w:date="2014-12-08T12:51:00Z">
            <w:rPr>
              <w:rFonts w:ascii="Times New Roman" w:hAnsi="Times New Roman" w:cs="Times New Roman"/>
              <w:color w:val="0000FF" w:themeColor="hyperlink"/>
              <w:u w:val="single"/>
            </w:rPr>
          </w:rPrChange>
        </w:rPr>
        <w:t xml:space="preserve">mountain. The dataset includes </w:t>
      </w:r>
      <w:del w:id="130" w:author="David" w:date="2014-12-08T12:07:00Z">
        <w:r w:rsidRPr="004A68E5">
          <w:rPr>
            <w:rFonts w:ascii="Times New Roman" w:hAnsi="Times New Roman" w:cs="Times New Roman"/>
            <w:lang w:val="en-GB"/>
            <w:rPrChange w:id="131" w:author="David" w:date="2014-12-08T12:51:00Z">
              <w:rPr>
                <w:rFonts w:ascii="Times New Roman" w:hAnsi="Times New Roman" w:cs="Times New Roman"/>
                <w:color w:val="0000FF" w:themeColor="hyperlink"/>
                <w:u w:val="single"/>
              </w:rPr>
            </w:rPrChange>
          </w:rPr>
          <w:delText xml:space="preserve">occurrences </w:delText>
        </w:r>
      </w:del>
      <w:ins w:id="132" w:author="David" w:date="2014-12-08T12:07:00Z">
        <w:r w:rsidRPr="004A68E5">
          <w:rPr>
            <w:rFonts w:ascii="Times New Roman" w:hAnsi="Times New Roman" w:cs="Times New Roman"/>
            <w:lang w:val="en-GB"/>
            <w:rPrChange w:id="133" w:author="David" w:date="2014-12-08T12:51:00Z">
              <w:rPr>
                <w:rFonts w:ascii="Times New Roman" w:hAnsi="Times New Roman" w:cs="Times New Roman"/>
                <w:color w:val="0000FF" w:themeColor="hyperlink"/>
                <w:u w:val="single"/>
              </w:rPr>
            </w:rPrChange>
          </w:rPr>
          <w:t xml:space="preserve">occurrence </w:t>
        </w:r>
      </w:ins>
      <w:r w:rsidRPr="004A68E5">
        <w:rPr>
          <w:rFonts w:ascii="Times New Roman" w:hAnsi="Times New Roman" w:cs="Times New Roman"/>
          <w:lang w:val="en-GB"/>
          <w:rPrChange w:id="134" w:author="David" w:date="2014-12-08T12:51:00Z">
            <w:rPr>
              <w:rFonts w:ascii="Times New Roman" w:hAnsi="Times New Roman" w:cs="Times New Roman"/>
              <w:color w:val="0000FF" w:themeColor="hyperlink"/>
              <w:u w:val="single"/>
            </w:rPr>
          </w:rPrChange>
        </w:rPr>
        <w:t xml:space="preserve">data </w:t>
      </w:r>
      <w:del w:id="135" w:author="David" w:date="2014-12-08T12:07:00Z">
        <w:r w:rsidRPr="004A68E5">
          <w:rPr>
            <w:rFonts w:ascii="Times New Roman" w:hAnsi="Times New Roman" w:cs="Times New Roman"/>
            <w:lang w:val="en-GB"/>
            <w:rPrChange w:id="136" w:author="David" w:date="2014-12-08T12:51:00Z">
              <w:rPr>
                <w:rFonts w:ascii="Times New Roman" w:hAnsi="Times New Roman" w:cs="Times New Roman"/>
                <w:color w:val="0000FF" w:themeColor="hyperlink"/>
                <w:u w:val="single"/>
              </w:rPr>
            </w:rPrChange>
          </w:rPr>
          <w:delText xml:space="preserve">of </w:delText>
        </w:r>
      </w:del>
      <w:ins w:id="137" w:author="David" w:date="2014-12-08T12:07:00Z">
        <w:r w:rsidRPr="004A68E5">
          <w:rPr>
            <w:rFonts w:ascii="Times New Roman" w:hAnsi="Times New Roman" w:cs="Times New Roman"/>
            <w:lang w:val="en-GB"/>
            <w:rPrChange w:id="138" w:author="David" w:date="2014-12-08T12:51:00Z">
              <w:rPr>
                <w:rFonts w:ascii="Times New Roman" w:hAnsi="Times New Roman" w:cs="Times New Roman"/>
                <w:color w:val="0000FF" w:themeColor="hyperlink"/>
                <w:u w:val="single"/>
              </w:rPr>
            </w:rPrChange>
          </w:rPr>
          <w:t xml:space="preserve">for </w:t>
        </w:r>
      </w:ins>
      <w:r w:rsidRPr="004A68E5">
        <w:rPr>
          <w:rFonts w:ascii="Times New Roman" w:hAnsi="Times New Roman" w:cs="Times New Roman"/>
          <w:lang w:val="en-GB"/>
          <w:rPrChange w:id="139" w:author="David" w:date="2014-12-08T12:51:00Z">
            <w:rPr>
              <w:rFonts w:ascii="Times New Roman" w:hAnsi="Times New Roman" w:cs="Times New Roman"/>
              <w:color w:val="0000FF" w:themeColor="hyperlink"/>
              <w:u w:val="single"/>
            </w:rPr>
          </w:rPrChange>
        </w:rPr>
        <w:t xml:space="preserve">flora collected in those ecosystems in two periods: 1988-1990 and 2009-2013.  A total of </w:t>
      </w:r>
      <w:del w:id="140" w:author="David" w:date="2014-12-08T12:07:00Z">
        <w:r w:rsidRPr="004A68E5">
          <w:rPr>
            <w:rFonts w:ascii="Times New Roman" w:hAnsi="Times New Roman" w:cs="Times New Roman"/>
            <w:lang w:val="en-GB"/>
            <w:rPrChange w:id="141" w:author="David" w:date="2014-12-08T12:51:00Z">
              <w:rPr>
                <w:rFonts w:ascii="Times New Roman" w:hAnsi="Times New Roman" w:cs="Times New Roman"/>
                <w:color w:val="0000FF" w:themeColor="hyperlink"/>
                <w:u w:val="single"/>
              </w:rPr>
            </w:rPrChange>
          </w:rPr>
          <w:delText xml:space="preserve">11005 </w:delText>
        </w:r>
      </w:del>
      <w:ins w:id="142" w:author="David" w:date="2014-12-08T12:07:00Z">
        <w:r w:rsidRPr="004A68E5">
          <w:rPr>
            <w:rFonts w:ascii="Times New Roman" w:hAnsi="Times New Roman" w:cs="Times New Roman"/>
            <w:lang w:val="en-GB"/>
            <w:rPrChange w:id="143" w:author="David" w:date="2014-12-08T12:51:00Z">
              <w:rPr>
                <w:rFonts w:ascii="Times New Roman" w:hAnsi="Times New Roman" w:cs="Times New Roman"/>
                <w:color w:val="0000FF" w:themeColor="hyperlink"/>
                <w:u w:val="single"/>
              </w:rPr>
            </w:rPrChange>
          </w:rPr>
          <w:t xml:space="preserve">11,005 </w:t>
        </w:r>
      </w:ins>
      <w:r w:rsidRPr="004A68E5">
        <w:rPr>
          <w:rFonts w:ascii="Times New Roman" w:hAnsi="Times New Roman" w:cs="Times New Roman"/>
          <w:lang w:val="en-GB"/>
          <w:rPrChange w:id="144" w:author="David" w:date="2014-12-08T12:51:00Z">
            <w:rPr>
              <w:rFonts w:ascii="Times New Roman" w:hAnsi="Times New Roman" w:cs="Times New Roman"/>
              <w:color w:val="0000FF" w:themeColor="hyperlink"/>
              <w:u w:val="single"/>
            </w:rPr>
          </w:rPrChange>
        </w:rPr>
        <w:t>records of occurrences belonging to 20 orders, 29 families 52 genera were collected. 73 taxa were recorded with 29 threatened taxa. We also included data of cover</w:t>
      </w:r>
      <w:del w:id="145" w:author="David" w:date="2014-12-10T16:31:00Z">
        <w:r w:rsidRPr="004A68E5" w:rsidDel="00CB3E7D">
          <w:rPr>
            <w:rFonts w:ascii="Times New Roman" w:hAnsi="Times New Roman" w:cs="Times New Roman"/>
            <w:lang w:val="en-GB"/>
            <w:rPrChange w:id="146" w:author="David" w:date="2014-12-08T12:51:00Z">
              <w:rPr>
                <w:rFonts w:ascii="Times New Roman" w:hAnsi="Times New Roman" w:cs="Times New Roman"/>
                <w:color w:val="0000FF" w:themeColor="hyperlink"/>
                <w:u w:val="single"/>
              </w:rPr>
            </w:rPrChange>
          </w:rPr>
          <w:delText>-</w:delText>
        </w:r>
      </w:del>
      <w:ins w:id="147" w:author="David" w:date="2014-12-10T16:31:00Z">
        <w:r w:rsidR="00CB3E7D">
          <w:rPr>
            <w:rFonts w:ascii="Times New Roman" w:hAnsi="Times New Roman" w:cs="Times New Roman"/>
            <w:lang w:val="en-GB"/>
          </w:rPr>
          <w:t xml:space="preserve"> </w:t>
        </w:r>
      </w:ins>
      <w:r w:rsidRPr="004A68E5">
        <w:rPr>
          <w:rFonts w:ascii="Times New Roman" w:hAnsi="Times New Roman" w:cs="Times New Roman"/>
          <w:lang w:val="en-GB"/>
          <w:rPrChange w:id="148" w:author="David" w:date="2014-12-08T12:51:00Z">
            <w:rPr>
              <w:rFonts w:ascii="Times New Roman" w:hAnsi="Times New Roman" w:cs="Times New Roman"/>
              <w:color w:val="0000FF" w:themeColor="hyperlink"/>
              <w:u w:val="single"/>
            </w:rPr>
          </w:rPrChange>
        </w:rPr>
        <w:t xml:space="preserve">abundance and phenology attributes for the records.  The dataset is included in the Sierra Nevada </w:t>
      </w:r>
      <w:del w:id="149" w:author="David" w:date="2014-12-10T16:31:00Z">
        <w:r w:rsidRPr="004A68E5" w:rsidDel="00CB3E7D">
          <w:rPr>
            <w:rFonts w:ascii="Times New Roman" w:hAnsi="Times New Roman" w:cs="Times New Roman"/>
            <w:lang w:val="en-GB"/>
            <w:rPrChange w:id="150" w:author="David" w:date="2014-12-08T12:51:00Z">
              <w:rPr>
                <w:rFonts w:ascii="Times New Roman" w:hAnsi="Times New Roman" w:cs="Times New Roman"/>
                <w:color w:val="0000FF" w:themeColor="hyperlink"/>
                <w:u w:val="single"/>
              </w:rPr>
            </w:rPrChange>
          </w:rPr>
          <w:delText xml:space="preserve">Global </w:delText>
        </w:r>
      </w:del>
      <w:ins w:id="151" w:author="David" w:date="2014-12-10T16:31:00Z">
        <w:r w:rsidR="00CB3E7D" w:rsidRPr="004A68E5">
          <w:rPr>
            <w:rFonts w:ascii="Times New Roman" w:hAnsi="Times New Roman" w:cs="Times New Roman"/>
            <w:lang w:val="en-GB"/>
            <w:rPrChange w:id="152" w:author="David" w:date="2014-12-08T12:51:00Z">
              <w:rPr>
                <w:rFonts w:ascii="Times New Roman" w:hAnsi="Times New Roman" w:cs="Times New Roman"/>
                <w:color w:val="0000FF" w:themeColor="hyperlink"/>
                <w:u w:val="single"/>
              </w:rPr>
            </w:rPrChange>
          </w:rPr>
          <w:t>Global</w:t>
        </w:r>
        <w:r w:rsidR="00CB3E7D">
          <w:rPr>
            <w:rFonts w:ascii="Times New Roman" w:hAnsi="Times New Roman" w:cs="Times New Roman"/>
            <w:lang w:val="en-GB"/>
          </w:rPr>
          <w:t>-</w:t>
        </w:r>
      </w:ins>
      <w:r w:rsidRPr="004A68E5">
        <w:rPr>
          <w:rFonts w:ascii="Times New Roman" w:hAnsi="Times New Roman" w:cs="Times New Roman"/>
          <w:lang w:val="en-GB"/>
          <w:rPrChange w:id="153" w:author="David" w:date="2014-12-08T12:51:00Z">
            <w:rPr>
              <w:rFonts w:ascii="Times New Roman" w:hAnsi="Times New Roman" w:cs="Times New Roman"/>
              <w:color w:val="0000FF" w:themeColor="hyperlink"/>
              <w:u w:val="single"/>
            </w:rPr>
          </w:rPrChange>
        </w:rPr>
        <w:t xml:space="preserve">Change Observatory (OBSNEV), a long-term research project designed to compile socio-ecological information on the major ecosystem types in order to identify the impacts of global change in this area. </w:t>
      </w:r>
    </w:p>
    <w:p w:rsidR="00C8373C" w:rsidRPr="004A1518" w:rsidRDefault="00C8373C" w:rsidP="00484841">
      <w:pPr>
        <w:spacing w:line="276" w:lineRule="auto"/>
        <w:jc w:val="both"/>
        <w:rPr>
          <w:rFonts w:ascii="Times New Roman" w:hAnsi="Times New Roman" w:cs="Times New Roman"/>
          <w:lang w:val="en-GB"/>
          <w:rPrChange w:id="154" w:author="David" w:date="2014-12-08T12:51:00Z">
            <w:rPr>
              <w:rFonts w:ascii="Times New Roman" w:hAnsi="Times New Roman" w:cs="Times New Roman"/>
            </w:rPr>
          </w:rPrChange>
        </w:rPr>
      </w:pPr>
    </w:p>
    <w:p w:rsidR="00FC55A2" w:rsidRPr="004A1518" w:rsidRDefault="004A68E5" w:rsidP="00484841">
      <w:pPr>
        <w:pStyle w:val="Heading2"/>
        <w:spacing w:line="276" w:lineRule="auto"/>
        <w:jc w:val="both"/>
        <w:rPr>
          <w:rFonts w:ascii="Times New Roman" w:hAnsi="Times New Roman" w:cs="Times New Roman"/>
          <w:color w:val="auto"/>
          <w:lang w:val="en-GB"/>
          <w:rPrChange w:id="155" w:author="David" w:date="2014-12-08T12:51:00Z">
            <w:rPr>
              <w:rFonts w:ascii="Times New Roman" w:hAnsi="Times New Roman" w:cs="Times New Roman"/>
              <w:color w:val="auto"/>
            </w:rPr>
          </w:rPrChange>
        </w:rPr>
      </w:pPr>
      <w:bookmarkStart w:id="156" w:name="keywords"/>
      <w:bookmarkEnd w:id="156"/>
      <w:r w:rsidRPr="004A68E5">
        <w:rPr>
          <w:rFonts w:ascii="Times New Roman" w:hAnsi="Times New Roman" w:cs="Times New Roman"/>
          <w:color w:val="auto"/>
          <w:lang w:val="en-GB"/>
          <w:rPrChange w:id="157" w:author="David" w:date="2014-12-08T12:51:00Z">
            <w:rPr>
              <w:rFonts w:ascii="Times New Roman" w:eastAsiaTheme="minorHAnsi" w:hAnsi="Times New Roman" w:cs="Times New Roman"/>
              <w:b w:val="0"/>
              <w:bCs w:val="0"/>
              <w:color w:val="auto"/>
              <w:sz w:val="24"/>
              <w:szCs w:val="24"/>
              <w:u w:val="single"/>
            </w:rPr>
          </w:rPrChange>
        </w:rPr>
        <w:t>Keywords</w:t>
      </w:r>
    </w:p>
    <w:p w:rsidR="00FC55A2" w:rsidRPr="004A1518" w:rsidRDefault="004A68E5" w:rsidP="00484841">
      <w:pPr>
        <w:spacing w:line="276" w:lineRule="auto"/>
        <w:jc w:val="both"/>
        <w:rPr>
          <w:rFonts w:ascii="Times New Roman" w:hAnsi="Times New Roman" w:cs="Times New Roman"/>
          <w:lang w:val="en-GB"/>
          <w:rPrChange w:id="158" w:author="David" w:date="2014-12-08T12:51:00Z">
            <w:rPr>
              <w:rFonts w:ascii="Times New Roman" w:hAnsi="Times New Roman" w:cs="Times New Roman"/>
            </w:rPr>
          </w:rPrChange>
        </w:rPr>
      </w:pPr>
      <w:r w:rsidRPr="004A68E5">
        <w:rPr>
          <w:rFonts w:ascii="Times New Roman" w:hAnsi="Times New Roman" w:cs="Times New Roman"/>
          <w:i/>
          <w:lang w:val="en-GB"/>
          <w:rPrChange w:id="159" w:author="David" w:date="2014-12-08T12:51:00Z">
            <w:rPr>
              <w:rFonts w:ascii="Times New Roman" w:hAnsi="Times New Roman" w:cs="Times New Roman"/>
              <w:i/>
              <w:color w:val="0000FF" w:themeColor="hyperlink"/>
              <w:u w:val="single"/>
            </w:rPr>
          </w:rPrChange>
        </w:rPr>
        <w:t>Wet high-mountain meadows</w:t>
      </w:r>
      <w:r w:rsidRPr="004A68E5">
        <w:rPr>
          <w:rFonts w:ascii="Times New Roman" w:hAnsi="Times New Roman" w:cs="Times New Roman"/>
          <w:lang w:val="en-GB"/>
          <w:rPrChange w:id="160" w:author="David" w:date="2014-12-08T12:51:00Z">
            <w:rPr>
              <w:rFonts w:ascii="Times New Roman" w:hAnsi="Times New Roman" w:cs="Times New Roman"/>
              <w:color w:val="0000FF" w:themeColor="hyperlink"/>
              <w:u w:val="single"/>
            </w:rPr>
          </w:rPrChange>
        </w:rPr>
        <w:t xml:space="preserve">, </w:t>
      </w:r>
      <w:r w:rsidRPr="004A68E5">
        <w:rPr>
          <w:rFonts w:ascii="Times New Roman" w:hAnsi="Times New Roman" w:cs="Times New Roman"/>
          <w:i/>
          <w:lang w:val="en-GB"/>
          <w:rPrChange w:id="161" w:author="David" w:date="2014-12-08T12:51:00Z">
            <w:rPr>
              <w:rFonts w:ascii="Times New Roman" w:hAnsi="Times New Roman" w:cs="Times New Roman"/>
              <w:i/>
              <w:color w:val="0000FF" w:themeColor="hyperlink"/>
              <w:u w:val="single"/>
            </w:rPr>
          </w:rPrChange>
        </w:rPr>
        <w:t>abundance</w:t>
      </w:r>
      <w:r w:rsidRPr="004A68E5">
        <w:rPr>
          <w:rFonts w:ascii="Times New Roman" w:hAnsi="Times New Roman" w:cs="Times New Roman"/>
          <w:lang w:val="en-GB"/>
          <w:rPrChange w:id="162" w:author="David" w:date="2014-12-08T12:51:00Z">
            <w:rPr>
              <w:rFonts w:ascii="Times New Roman" w:hAnsi="Times New Roman" w:cs="Times New Roman"/>
              <w:color w:val="0000FF" w:themeColor="hyperlink"/>
              <w:u w:val="single"/>
            </w:rPr>
          </w:rPrChange>
        </w:rPr>
        <w:t xml:space="preserve">, </w:t>
      </w:r>
      <w:r w:rsidRPr="004A68E5">
        <w:rPr>
          <w:rFonts w:ascii="Times New Roman" w:hAnsi="Times New Roman" w:cs="Times New Roman"/>
          <w:i/>
          <w:lang w:val="en-GB"/>
          <w:rPrChange w:id="163" w:author="David" w:date="2014-12-08T12:51:00Z">
            <w:rPr>
              <w:rFonts w:ascii="Times New Roman" w:hAnsi="Times New Roman" w:cs="Times New Roman"/>
              <w:i/>
              <w:color w:val="0000FF" w:themeColor="hyperlink"/>
              <w:u w:val="single"/>
            </w:rPr>
          </w:rPrChange>
        </w:rPr>
        <w:t>phenology</w:t>
      </w:r>
      <w:r w:rsidRPr="004A68E5">
        <w:rPr>
          <w:rFonts w:ascii="Times New Roman" w:hAnsi="Times New Roman" w:cs="Times New Roman"/>
          <w:lang w:val="en-GB"/>
          <w:rPrChange w:id="164" w:author="David" w:date="2014-12-08T12:51:00Z">
            <w:rPr>
              <w:rFonts w:ascii="Times New Roman" w:hAnsi="Times New Roman" w:cs="Times New Roman"/>
              <w:color w:val="0000FF" w:themeColor="hyperlink"/>
              <w:u w:val="single"/>
            </w:rPr>
          </w:rPrChange>
        </w:rPr>
        <w:t xml:space="preserve">, </w:t>
      </w:r>
      <w:r w:rsidRPr="004A68E5">
        <w:rPr>
          <w:rFonts w:ascii="Times New Roman" w:hAnsi="Times New Roman" w:cs="Times New Roman"/>
          <w:i/>
          <w:lang w:val="en-GB"/>
          <w:rPrChange w:id="165" w:author="David" w:date="2014-12-08T12:51:00Z">
            <w:rPr>
              <w:rFonts w:ascii="Times New Roman" w:hAnsi="Times New Roman" w:cs="Times New Roman"/>
              <w:i/>
              <w:color w:val="0000FF" w:themeColor="hyperlink"/>
              <w:u w:val="single"/>
            </w:rPr>
          </w:rPrChange>
        </w:rPr>
        <w:t>Sierra Nevada (Spain)</w:t>
      </w:r>
      <w:r w:rsidRPr="004A68E5">
        <w:rPr>
          <w:rFonts w:ascii="Times New Roman" w:hAnsi="Times New Roman" w:cs="Times New Roman"/>
          <w:lang w:val="en-GB"/>
          <w:rPrChange w:id="166" w:author="David" w:date="2014-12-08T12:51:00Z">
            <w:rPr>
              <w:rFonts w:ascii="Times New Roman" w:hAnsi="Times New Roman" w:cs="Times New Roman"/>
              <w:color w:val="0000FF" w:themeColor="hyperlink"/>
              <w:u w:val="single"/>
            </w:rPr>
          </w:rPrChange>
        </w:rPr>
        <w:t xml:space="preserve">, </w:t>
      </w:r>
      <w:r w:rsidRPr="004A68E5">
        <w:rPr>
          <w:rFonts w:ascii="Times New Roman" w:hAnsi="Times New Roman" w:cs="Times New Roman"/>
          <w:i/>
          <w:lang w:val="en-GB"/>
          <w:rPrChange w:id="167" w:author="David" w:date="2014-12-08T12:51:00Z">
            <w:rPr>
              <w:rFonts w:ascii="Times New Roman" w:hAnsi="Times New Roman" w:cs="Times New Roman"/>
              <w:i/>
              <w:color w:val="0000FF" w:themeColor="hyperlink"/>
              <w:u w:val="single"/>
            </w:rPr>
          </w:rPrChange>
        </w:rPr>
        <w:t>long-term research</w:t>
      </w:r>
      <w:r w:rsidRPr="004A68E5">
        <w:rPr>
          <w:rFonts w:ascii="Times New Roman" w:hAnsi="Times New Roman" w:cs="Times New Roman"/>
          <w:lang w:val="en-GB"/>
          <w:rPrChange w:id="168" w:author="David" w:date="2014-12-08T12:51:00Z">
            <w:rPr>
              <w:rFonts w:ascii="Times New Roman" w:hAnsi="Times New Roman" w:cs="Times New Roman"/>
              <w:color w:val="0000FF" w:themeColor="hyperlink"/>
              <w:u w:val="single"/>
            </w:rPr>
          </w:rPrChange>
        </w:rPr>
        <w:t xml:space="preserve">, </w:t>
      </w:r>
      <w:r w:rsidRPr="004A68E5">
        <w:rPr>
          <w:rFonts w:ascii="Times New Roman" w:hAnsi="Times New Roman" w:cs="Times New Roman"/>
          <w:i/>
          <w:lang w:val="en-GB"/>
          <w:rPrChange w:id="169" w:author="David" w:date="2014-12-08T12:51:00Z">
            <w:rPr>
              <w:rFonts w:ascii="Times New Roman" w:hAnsi="Times New Roman" w:cs="Times New Roman"/>
              <w:i/>
              <w:color w:val="0000FF" w:themeColor="hyperlink"/>
              <w:u w:val="single"/>
            </w:rPr>
          </w:rPrChange>
        </w:rPr>
        <w:t>global change monitoring</w:t>
      </w:r>
      <w:r w:rsidRPr="004A68E5">
        <w:rPr>
          <w:rFonts w:ascii="Times New Roman" w:hAnsi="Times New Roman" w:cs="Times New Roman"/>
          <w:lang w:val="en-GB"/>
          <w:rPrChange w:id="170" w:author="David" w:date="2014-12-08T12:51:00Z">
            <w:rPr>
              <w:rFonts w:ascii="Times New Roman" w:hAnsi="Times New Roman" w:cs="Times New Roman"/>
              <w:color w:val="0000FF" w:themeColor="hyperlink"/>
              <w:u w:val="single"/>
            </w:rPr>
          </w:rPrChange>
        </w:rPr>
        <w:t xml:space="preserve">, </w:t>
      </w:r>
      <w:r w:rsidRPr="004A68E5">
        <w:rPr>
          <w:rFonts w:ascii="Times New Roman" w:hAnsi="Times New Roman" w:cs="Times New Roman"/>
          <w:i/>
          <w:lang w:val="en-GB"/>
          <w:rPrChange w:id="171" w:author="David" w:date="2014-12-08T12:51:00Z">
            <w:rPr>
              <w:rFonts w:ascii="Times New Roman" w:hAnsi="Times New Roman" w:cs="Times New Roman"/>
              <w:i/>
              <w:color w:val="0000FF" w:themeColor="hyperlink"/>
              <w:u w:val="single"/>
            </w:rPr>
          </w:rPrChange>
        </w:rPr>
        <w:t>occurrence</w:t>
      </w:r>
      <w:r w:rsidRPr="004A68E5">
        <w:rPr>
          <w:rFonts w:ascii="Times New Roman" w:hAnsi="Times New Roman" w:cs="Times New Roman"/>
          <w:lang w:val="en-GB"/>
          <w:rPrChange w:id="172" w:author="David" w:date="2014-12-08T12:51:00Z">
            <w:rPr>
              <w:rFonts w:ascii="Times New Roman" w:hAnsi="Times New Roman" w:cs="Times New Roman"/>
              <w:color w:val="0000FF" w:themeColor="hyperlink"/>
              <w:u w:val="single"/>
            </w:rPr>
          </w:rPrChange>
        </w:rPr>
        <w:t xml:space="preserve">, </w:t>
      </w:r>
      <w:r w:rsidRPr="004A68E5">
        <w:rPr>
          <w:rFonts w:ascii="Times New Roman" w:hAnsi="Times New Roman" w:cs="Times New Roman"/>
          <w:i/>
          <w:lang w:val="en-GB"/>
          <w:rPrChange w:id="173" w:author="David" w:date="2014-12-08T12:51:00Z">
            <w:rPr>
              <w:rFonts w:ascii="Times New Roman" w:hAnsi="Times New Roman" w:cs="Times New Roman"/>
              <w:i/>
              <w:color w:val="0000FF" w:themeColor="hyperlink"/>
              <w:u w:val="single"/>
            </w:rPr>
          </w:rPrChange>
        </w:rPr>
        <w:t>observation</w:t>
      </w:r>
      <w:r w:rsidRPr="004A68E5">
        <w:rPr>
          <w:rFonts w:ascii="Times New Roman" w:hAnsi="Times New Roman" w:cs="Times New Roman"/>
          <w:lang w:val="en-GB"/>
          <w:rPrChange w:id="174" w:author="David" w:date="2014-12-08T12:51:00Z">
            <w:rPr>
              <w:rFonts w:ascii="Times New Roman" w:hAnsi="Times New Roman" w:cs="Times New Roman"/>
              <w:color w:val="0000FF" w:themeColor="hyperlink"/>
              <w:u w:val="single"/>
            </w:rPr>
          </w:rPrChange>
        </w:rPr>
        <w:t>.</w:t>
      </w:r>
    </w:p>
    <w:p w:rsidR="00FC55A2" w:rsidRPr="004A1518" w:rsidRDefault="004A68E5" w:rsidP="00484841">
      <w:pPr>
        <w:pStyle w:val="Heading2"/>
        <w:spacing w:line="276" w:lineRule="auto"/>
        <w:jc w:val="both"/>
        <w:rPr>
          <w:rFonts w:ascii="Times New Roman" w:hAnsi="Times New Roman" w:cs="Times New Roman"/>
          <w:color w:val="auto"/>
          <w:lang w:val="en-GB"/>
          <w:rPrChange w:id="175" w:author="David" w:date="2014-12-08T12:51:00Z">
            <w:rPr>
              <w:rFonts w:ascii="Times New Roman" w:hAnsi="Times New Roman" w:cs="Times New Roman"/>
              <w:color w:val="auto"/>
            </w:rPr>
          </w:rPrChange>
        </w:rPr>
      </w:pPr>
      <w:bookmarkStart w:id="176" w:name="project-details"/>
      <w:bookmarkEnd w:id="176"/>
      <w:r w:rsidRPr="004A68E5">
        <w:rPr>
          <w:rFonts w:ascii="Times New Roman" w:hAnsi="Times New Roman" w:cs="Times New Roman"/>
          <w:color w:val="auto"/>
          <w:lang w:val="en-GB"/>
          <w:rPrChange w:id="177" w:author="David" w:date="2014-12-08T12:51:00Z">
            <w:rPr>
              <w:rFonts w:ascii="Times New Roman" w:eastAsiaTheme="minorHAnsi" w:hAnsi="Times New Roman" w:cs="Times New Roman"/>
              <w:b w:val="0"/>
              <w:bCs w:val="0"/>
              <w:color w:val="auto"/>
              <w:sz w:val="24"/>
              <w:szCs w:val="24"/>
              <w:u w:val="single"/>
            </w:rPr>
          </w:rPrChange>
        </w:rPr>
        <w:t>Project details</w:t>
      </w:r>
    </w:p>
    <w:p w:rsidR="00FC55A2" w:rsidRPr="004A1518" w:rsidRDefault="004A68E5" w:rsidP="00484841">
      <w:pPr>
        <w:pStyle w:val="Heading4"/>
        <w:spacing w:line="276" w:lineRule="auto"/>
        <w:jc w:val="both"/>
        <w:rPr>
          <w:rFonts w:ascii="Times New Roman" w:hAnsi="Times New Roman" w:cs="Times New Roman"/>
          <w:color w:val="auto"/>
          <w:lang w:val="en-GB"/>
          <w:rPrChange w:id="178" w:author="David" w:date="2014-12-08T12:51:00Z">
            <w:rPr>
              <w:rFonts w:ascii="Times New Roman" w:hAnsi="Times New Roman" w:cs="Times New Roman"/>
              <w:color w:val="auto"/>
            </w:rPr>
          </w:rPrChange>
        </w:rPr>
      </w:pPr>
      <w:bookmarkStart w:id="179" w:name="project-title"/>
      <w:bookmarkEnd w:id="179"/>
      <w:r w:rsidRPr="004A68E5">
        <w:rPr>
          <w:rFonts w:ascii="Times New Roman" w:hAnsi="Times New Roman" w:cs="Times New Roman"/>
          <w:color w:val="auto"/>
          <w:lang w:val="en-GB"/>
          <w:rPrChange w:id="180" w:author="David" w:date="2014-12-08T12:51:00Z">
            <w:rPr>
              <w:rFonts w:ascii="Times New Roman" w:eastAsiaTheme="minorHAnsi" w:hAnsi="Times New Roman" w:cs="Times New Roman"/>
              <w:b w:val="0"/>
              <w:bCs w:val="0"/>
              <w:color w:val="auto"/>
              <w:u w:val="single"/>
            </w:rPr>
          </w:rPrChange>
        </w:rPr>
        <w:t>Project title:</w:t>
      </w:r>
    </w:p>
    <w:p w:rsidR="00FC55A2" w:rsidRPr="004A1518" w:rsidRDefault="004A68E5" w:rsidP="00484841">
      <w:pPr>
        <w:spacing w:line="276" w:lineRule="auto"/>
        <w:jc w:val="both"/>
        <w:rPr>
          <w:rFonts w:ascii="Times New Roman" w:hAnsi="Times New Roman" w:cs="Times New Roman"/>
          <w:lang w:val="en-GB"/>
          <w:rPrChange w:id="181" w:author="David" w:date="2014-12-08T12:51:00Z">
            <w:rPr>
              <w:rFonts w:ascii="Times New Roman" w:hAnsi="Times New Roman" w:cs="Times New Roman"/>
            </w:rPr>
          </w:rPrChange>
        </w:rPr>
      </w:pPr>
      <w:r w:rsidRPr="004A68E5">
        <w:rPr>
          <w:rFonts w:ascii="Times New Roman" w:hAnsi="Times New Roman" w:cs="Times New Roman"/>
          <w:lang w:val="en-GB"/>
          <w:rPrChange w:id="182" w:author="David" w:date="2014-12-08T12:51:00Z">
            <w:rPr>
              <w:rFonts w:ascii="Times New Roman" w:hAnsi="Times New Roman" w:cs="Times New Roman"/>
              <w:color w:val="0000FF" w:themeColor="hyperlink"/>
              <w:u w:val="single"/>
            </w:rPr>
          </w:rPrChange>
        </w:rPr>
        <w:t xml:space="preserve">Sierra Nevada </w:t>
      </w:r>
      <w:del w:id="183" w:author="David" w:date="2014-12-08T12:08:00Z">
        <w:r w:rsidRPr="004A68E5">
          <w:rPr>
            <w:rFonts w:ascii="Times New Roman" w:hAnsi="Times New Roman" w:cs="Times New Roman"/>
            <w:lang w:val="en-GB"/>
            <w:rPrChange w:id="184" w:author="David" w:date="2014-12-08T12:51:00Z">
              <w:rPr>
                <w:rFonts w:ascii="Times New Roman" w:hAnsi="Times New Roman" w:cs="Times New Roman"/>
                <w:color w:val="0000FF" w:themeColor="hyperlink"/>
                <w:u w:val="single"/>
              </w:rPr>
            </w:rPrChange>
          </w:rPr>
          <w:delText xml:space="preserve">Global </w:delText>
        </w:r>
      </w:del>
      <w:ins w:id="185" w:author="David" w:date="2014-12-08T12:08:00Z">
        <w:r w:rsidRPr="004A68E5">
          <w:rPr>
            <w:rFonts w:ascii="Times New Roman" w:hAnsi="Times New Roman" w:cs="Times New Roman"/>
            <w:lang w:val="en-GB"/>
            <w:rPrChange w:id="186" w:author="David" w:date="2014-12-08T12:51:00Z">
              <w:rPr>
                <w:rFonts w:ascii="Times New Roman" w:hAnsi="Times New Roman" w:cs="Times New Roman"/>
                <w:color w:val="0000FF" w:themeColor="hyperlink"/>
                <w:u w:val="single"/>
              </w:rPr>
            </w:rPrChange>
          </w:rPr>
          <w:t>Global-</w:t>
        </w:r>
      </w:ins>
      <w:r w:rsidRPr="004A68E5">
        <w:rPr>
          <w:rFonts w:ascii="Times New Roman" w:hAnsi="Times New Roman" w:cs="Times New Roman"/>
          <w:lang w:val="en-GB"/>
          <w:rPrChange w:id="187" w:author="David" w:date="2014-12-08T12:51:00Z">
            <w:rPr>
              <w:rFonts w:ascii="Times New Roman" w:hAnsi="Times New Roman" w:cs="Times New Roman"/>
              <w:color w:val="0000FF" w:themeColor="hyperlink"/>
              <w:u w:val="single"/>
            </w:rPr>
          </w:rPrChange>
        </w:rPr>
        <w:t>Change Observatory (OBSNEV)</w:t>
      </w:r>
    </w:p>
    <w:p w:rsidR="00FC55A2" w:rsidRPr="004A1518" w:rsidRDefault="004A68E5" w:rsidP="00484841">
      <w:pPr>
        <w:pStyle w:val="Heading4"/>
        <w:spacing w:line="276" w:lineRule="auto"/>
        <w:jc w:val="both"/>
        <w:rPr>
          <w:rFonts w:ascii="Times New Roman" w:hAnsi="Times New Roman" w:cs="Times New Roman"/>
          <w:color w:val="auto"/>
          <w:lang w:val="en-GB"/>
          <w:rPrChange w:id="188" w:author="David" w:date="2014-12-08T12:51:00Z">
            <w:rPr>
              <w:rFonts w:ascii="Times New Roman" w:hAnsi="Times New Roman" w:cs="Times New Roman"/>
              <w:color w:val="auto"/>
            </w:rPr>
          </w:rPrChange>
        </w:rPr>
      </w:pPr>
      <w:bookmarkStart w:id="189" w:name="personnel"/>
      <w:bookmarkEnd w:id="189"/>
      <w:del w:id="190" w:author="David" w:date="2014-12-08T12:08:00Z">
        <w:r w:rsidRPr="004A68E5">
          <w:rPr>
            <w:rFonts w:ascii="Times New Roman" w:hAnsi="Times New Roman" w:cs="Times New Roman"/>
            <w:color w:val="auto"/>
            <w:lang w:val="en-GB"/>
            <w:rPrChange w:id="191" w:author="David" w:date="2014-12-08T12:51:00Z">
              <w:rPr>
                <w:rFonts w:ascii="Times New Roman" w:eastAsiaTheme="minorHAnsi" w:hAnsi="Times New Roman" w:cs="Times New Roman"/>
                <w:b w:val="0"/>
                <w:bCs w:val="0"/>
                <w:color w:val="auto"/>
                <w:u w:val="single"/>
              </w:rPr>
            </w:rPrChange>
          </w:rPr>
          <w:delText>Personnel</w:delText>
        </w:r>
      </w:del>
      <w:ins w:id="192" w:author="David" w:date="2014-12-08T12:08:00Z">
        <w:r w:rsidRPr="004A68E5">
          <w:rPr>
            <w:rFonts w:ascii="Times New Roman" w:hAnsi="Times New Roman" w:cs="Times New Roman"/>
            <w:color w:val="auto"/>
            <w:lang w:val="en-GB"/>
            <w:rPrChange w:id="193" w:author="David" w:date="2014-12-08T12:51:00Z">
              <w:rPr>
                <w:rFonts w:ascii="Times New Roman" w:eastAsiaTheme="minorHAnsi" w:hAnsi="Times New Roman" w:cs="Times New Roman"/>
                <w:b w:val="0"/>
                <w:bCs w:val="0"/>
                <w:color w:val="auto"/>
                <w:u w:val="single"/>
              </w:rPr>
            </w:rPrChange>
          </w:rPr>
          <w:t>Staff</w:t>
        </w:r>
      </w:ins>
      <w:r w:rsidRPr="004A68E5">
        <w:rPr>
          <w:rFonts w:ascii="Times New Roman" w:hAnsi="Times New Roman" w:cs="Times New Roman"/>
          <w:color w:val="auto"/>
          <w:lang w:val="en-GB"/>
          <w:rPrChange w:id="194" w:author="David" w:date="2014-12-08T12:51:00Z">
            <w:rPr>
              <w:rFonts w:ascii="Times New Roman" w:eastAsiaTheme="minorHAnsi" w:hAnsi="Times New Roman" w:cs="Times New Roman"/>
              <w:b w:val="0"/>
              <w:bCs w:val="0"/>
              <w:color w:val="auto"/>
              <w:u w:val="single"/>
            </w:rPr>
          </w:rPrChange>
        </w:rPr>
        <w:t>:</w:t>
      </w:r>
    </w:p>
    <w:p w:rsidR="00FC55A2" w:rsidRPr="004A1518" w:rsidRDefault="004A68E5" w:rsidP="00484841">
      <w:pPr>
        <w:spacing w:line="276" w:lineRule="auto"/>
        <w:jc w:val="both"/>
        <w:rPr>
          <w:rFonts w:ascii="Times New Roman" w:hAnsi="Times New Roman" w:cs="Times New Roman"/>
          <w:lang w:val="en-GB"/>
          <w:rPrChange w:id="195" w:author="David" w:date="2014-12-08T12:51:00Z">
            <w:rPr>
              <w:rFonts w:ascii="Times New Roman" w:hAnsi="Times New Roman" w:cs="Times New Roman"/>
            </w:rPr>
          </w:rPrChange>
        </w:rPr>
      </w:pPr>
      <w:r w:rsidRPr="004A68E5">
        <w:rPr>
          <w:rFonts w:ascii="Times New Roman" w:hAnsi="Times New Roman" w:cs="Times New Roman"/>
          <w:lang w:val="en-GB"/>
          <w:rPrChange w:id="196" w:author="David" w:date="2014-12-08T12:51:00Z">
            <w:rPr>
              <w:rFonts w:ascii="Times New Roman" w:hAnsi="Times New Roman" w:cs="Times New Roman"/>
              <w:color w:val="0000FF" w:themeColor="hyperlink"/>
              <w:u w:val="single"/>
            </w:rPr>
          </w:rPrChange>
        </w:rPr>
        <w:t xml:space="preserve">Regino Jesús Zamora Rodríguez (Scientific Coordinator, Principal Investigator, University of Granada); Francisco Javier Sánchez Gutiérrez (Director of the Sierra Nevada National Park and Natural Park). </w:t>
      </w:r>
    </w:p>
    <w:p w:rsidR="00FC55A2" w:rsidRPr="004A1518" w:rsidRDefault="004A68E5" w:rsidP="00484841">
      <w:pPr>
        <w:pStyle w:val="Heading4"/>
        <w:spacing w:line="276" w:lineRule="auto"/>
        <w:jc w:val="both"/>
        <w:rPr>
          <w:rFonts w:ascii="Times New Roman" w:hAnsi="Times New Roman" w:cs="Times New Roman"/>
          <w:color w:val="auto"/>
          <w:lang w:val="en-GB"/>
          <w:rPrChange w:id="197" w:author="David" w:date="2014-12-08T12:51:00Z">
            <w:rPr>
              <w:rFonts w:ascii="Times New Roman" w:hAnsi="Times New Roman" w:cs="Times New Roman"/>
              <w:color w:val="auto"/>
            </w:rPr>
          </w:rPrChange>
        </w:rPr>
      </w:pPr>
      <w:bookmarkStart w:id="198" w:name="funding"/>
      <w:bookmarkEnd w:id="198"/>
      <w:r w:rsidRPr="004A68E5">
        <w:rPr>
          <w:rFonts w:ascii="Times New Roman" w:hAnsi="Times New Roman" w:cs="Times New Roman"/>
          <w:color w:val="auto"/>
          <w:lang w:val="en-GB"/>
          <w:rPrChange w:id="199" w:author="David" w:date="2014-12-08T12:51:00Z">
            <w:rPr>
              <w:rFonts w:ascii="Times New Roman" w:eastAsiaTheme="minorHAnsi" w:hAnsi="Times New Roman" w:cs="Times New Roman"/>
              <w:b w:val="0"/>
              <w:bCs w:val="0"/>
              <w:color w:val="auto"/>
              <w:u w:val="single"/>
            </w:rPr>
          </w:rPrChange>
        </w:rPr>
        <w:t>Funding:</w:t>
      </w:r>
    </w:p>
    <w:p w:rsidR="00FC55A2" w:rsidRPr="004A1518" w:rsidRDefault="004A68E5" w:rsidP="00484841">
      <w:pPr>
        <w:spacing w:line="276" w:lineRule="auto"/>
        <w:jc w:val="both"/>
        <w:rPr>
          <w:rFonts w:ascii="Times New Roman" w:hAnsi="Times New Roman" w:cs="Times New Roman"/>
          <w:lang w:val="en-GB"/>
          <w:rPrChange w:id="200" w:author="David" w:date="2014-12-08T12:51:00Z">
            <w:rPr>
              <w:rFonts w:ascii="Times New Roman" w:hAnsi="Times New Roman" w:cs="Times New Roman"/>
            </w:rPr>
          </w:rPrChange>
        </w:rPr>
      </w:pPr>
      <w:r w:rsidRPr="004A68E5">
        <w:rPr>
          <w:rFonts w:ascii="Times New Roman" w:hAnsi="Times New Roman" w:cs="Times New Roman"/>
          <w:lang w:val="en-GB"/>
          <w:rPrChange w:id="201" w:author="David" w:date="2014-12-08T12:51:00Z">
            <w:rPr>
              <w:rFonts w:ascii="Times New Roman" w:hAnsi="Times New Roman" w:cs="Times New Roman"/>
              <w:color w:val="0000FF" w:themeColor="hyperlink"/>
              <w:u w:val="single"/>
            </w:rPr>
          </w:rPrChange>
        </w:rPr>
        <w:t>Sierra Nevada Global Change Observatory is funded by Andalusian Regional Government (via Environmental Protection Agency) and by the Spanish Government (via “Fundación Biodiversidad”, which is a Public Foundation).</w:t>
      </w:r>
    </w:p>
    <w:p w:rsidR="00FC55A2" w:rsidRPr="004A1518" w:rsidRDefault="004A68E5" w:rsidP="00484841">
      <w:pPr>
        <w:pStyle w:val="Heading4"/>
        <w:spacing w:line="276" w:lineRule="auto"/>
        <w:jc w:val="both"/>
        <w:rPr>
          <w:rFonts w:ascii="Times New Roman" w:hAnsi="Times New Roman" w:cs="Times New Roman"/>
          <w:color w:val="auto"/>
          <w:lang w:val="en-GB"/>
          <w:rPrChange w:id="202" w:author="David" w:date="2014-12-08T12:51:00Z">
            <w:rPr>
              <w:rFonts w:ascii="Times New Roman" w:hAnsi="Times New Roman" w:cs="Times New Roman"/>
              <w:color w:val="auto"/>
            </w:rPr>
          </w:rPrChange>
        </w:rPr>
      </w:pPr>
      <w:bookmarkStart w:id="203" w:name="study-area-descriptionsdescriptor"/>
      <w:bookmarkEnd w:id="203"/>
      <w:r w:rsidRPr="004A68E5">
        <w:rPr>
          <w:rFonts w:ascii="Times New Roman" w:hAnsi="Times New Roman" w:cs="Times New Roman"/>
          <w:color w:val="auto"/>
          <w:lang w:val="en-GB"/>
          <w:rPrChange w:id="204" w:author="David" w:date="2014-12-08T12:51:00Z">
            <w:rPr>
              <w:rFonts w:ascii="Times New Roman" w:eastAsiaTheme="minorHAnsi" w:hAnsi="Times New Roman" w:cs="Times New Roman"/>
              <w:b w:val="0"/>
              <w:bCs w:val="0"/>
              <w:color w:val="auto"/>
              <w:u w:val="single"/>
            </w:rPr>
          </w:rPrChange>
        </w:rPr>
        <w:t>Study area descriptions/descriptor:</w:t>
      </w:r>
    </w:p>
    <w:p w:rsidR="00FC55A2" w:rsidRPr="004A1518" w:rsidRDefault="004A68E5" w:rsidP="00484841">
      <w:pPr>
        <w:spacing w:line="276" w:lineRule="auto"/>
        <w:jc w:val="both"/>
        <w:rPr>
          <w:rFonts w:ascii="Times New Roman" w:hAnsi="Times New Roman" w:cs="Times New Roman"/>
          <w:lang w:val="en-GB"/>
          <w:rPrChange w:id="205" w:author="David" w:date="2014-12-08T12:51:00Z">
            <w:rPr>
              <w:rFonts w:ascii="Times New Roman" w:hAnsi="Times New Roman" w:cs="Times New Roman"/>
            </w:rPr>
          </w:rPrChange>
        </w:rPr>
      </w:pPr>
      <w:r w:rsidRPr="004A68E5">
        <w:rPr>
          <w:rFonts w:ascii="Times New Roman" w:hAnsi="Times New Roman" w:cs="Times New Roman"/>
          <w:lang w:val="en-GB"/>
          <w:rPrChange w:id="206" w:author="David" w:date="2014-12-08T12:51:00Z">
            <w:rPr>
              <w:rFonts w:ascii="Times New Roman" w:hAnsi="Times New Roman" w:cs="Times New Roman"/>
              <w:color w:val="0000FF" w:themeColor="hyperlink"/>
              <w:u w:val="single"/>
            </w:rPr>
          </w:rPrChange>
        </w:rPr>
        <w:t xml:space="preserve">Sierra Nevada (Andalusia, SE Spain), </w:t>
      </w:r>
      <w:del w:id="207" w:author="David" w:date="2014-12-08T12:13:00Z">
        <w:r w:rsidRPr="004A68E5">
          <w:rPr>
            <w:rFonts w:ascii="Times New Roman" w:hAnsi="Times New Roman" w:cs="Times New Roman"/>
            <w:lang w:val="en-GB"/>
            <w:rPrChange w:id="208" w:author="David" w:date="2014-12-08T12:51:00Z">
              <w:rPr>
                <w:rFonts w:ascii="Times New Roman" w:hAnsi="Times New Roman" w:cs="Times New Roman"/>
                <w:color w:val="0000FF" w:themeColor="hyperlink"/>
                <w:u w:val="single"/>
              </w:rPr>
            </w:rPrChange>
          </w:rPr>
          <w:delText xml:space="preserve">is </w:delText>
        </w:r>
      </w:del>
      <w:r w:rsidRPr="004A68E5">
        <w:rPr>
          <w:rFonts w:ascii="Times New Roman" w:hAnsi="Times New Roman" w:cs="Times New Roman"/>
          <w:lang w:val="en-GB"/>
          <w:rPrChange w:id="209" w:author="David" w:date="2014-12-08T12:51:00Z">
            <w:rPr>
              <w:rFonts w:ascii="Times New Roman" w:hAnsi="Times New Roman" w:cs="Times New Roman"/>
              <w:color w:val="0000FF" w:themeColor="hyperlink"/>
              <w:u w:val="single"/>
            </w:rPr>
          </w:rPrChange>
        </w:rPr>
        <w:t>a mountainous region with an altitudinal range between 860 m and 3482 m a.s.l.</w:t>
      </w:r>
      <w:ins w:id="210" w:author="David" w:date="2014-12-08T12:13:00Z">
        <w:r w:rsidRPr="004A68E5">
          <w:rPr>
            <w:rFonts w:ascii="Times New Roman" w:hAnsi="Times New Roman" w:cs="Times New Roman"/>
            <w:lang w:val="en-GB"/>
            <w:rPrChange w:id="211" w:author="David" w:date="2014-12-08T12:51:00Z">
              <w:rPr>
                <w:rFonts w:ascii="Times New Roman" w:hAnsi="Times New Roman" w:cs="Times New Roman"/>
                <w:color w:val="0000FF" w:themeColor="hyperlink"/>
                <w:u w:val="single"/>
              </w:rPr>
            </w:rPrChange>
          </w:rPr>
          <w:t>,</w:t>
        </w:r>
      </w:ins>
      <w:r w:rsidRPr="004A68E5">
        <w:rPr>
          <w:rFonts w:ascii="Times New Roman" w:hAnsi="Times New Roman" w:cs="Times New Roman"/>
          <w:lang w:val="en-GB"/>
          <w:rPrChange w:id="212" w:author="David" w:date="2014-12-08T12:51:00Z">
            <w:rPr>
              <w:rFonts w:ascii="Times New Roman" w:hAnsi="Times New Roman" w:cs="Times New Roman"/>
              <w:color w:val="0000FF" w:themeColor="hyperlink"/>
              <w:u w:val="single"/>
            </w:rPr>
          </w:rPrChange>
        </w:rPr>
        <w:t xml:space="preserve"> </w:t>
      </w:r>
      <w:del w:id="213" w:author="David" w:date="2014-12-08T12:13:00Z">
        <w:r w:rsidRPr="004A68E5">
          <w:rPr>
            <w:rFonts w:ascii="Times New Roman" w:hAnsi="Times New Roman" w:cs="Times New Roman"/>
            <w:lang w:val="en-GB"/>
            <w:rPrChange w:id="214" w:author="David" w:date="2014-12-08T12:51:00Z">
              <w:rPr>
                <w:rFonts w:ascii="Times New Roman" w:hAnsi="Times New Roman" w:cs="Times New Roman"/>
                <w:color w:val="0000FF" w:themeColor="hyperlink"/>
                <w:u w:val="single"/>
              </w:rPr>
            </w:rPrChange>
          </w:rPr>
          <w:delText xml:space="preserve">which </w:delText>
        </w:r>
      </w:del>
      <w:r w:rsidRPr="004A68E5">
        <w:rPr>
          <w:rFonts w:ascii="Times New Roman" w:hAnsi="Times New Roman" w:cs="Times New Roman"/>
          <w:lang w:val="en-GB"/>
          <w:rPrChange w:id="215" w:author="David" w:date="2014-12-08T12:51:00Z">
            <w:rPr>
              <w:rFonts w:ascii="Times New Roman" w:hAnsi="Times New Roman" w:cs="Times New Roman"/>
              <w:color w:val="0000FF" w:themeColor="hyperlink"/>
              <w:u w:val="single"/>
            </w:rPr>
          </w:rPrChange>
        </w:rPr>
        <w:t xml:space="preserve">covers more than 2000 km2 (Figure 1 a, b). The climate is Mediterranean, characterized by cold winters and hot summers, with pronounced summer drought (July-August). The annual average temperature decreases in altitude from 12-16ºC below 1500 m to 0ºC above 3000 m a.s.l., and the annual average precipitation is about 600 mm. Additionally, the complex orography of the mountains causes strong climatic contrasts between the sunny, dry south-facing slopes and the shaded, wetter north-facing slopes. Annual precipitation ranges from less than 250 mm in the lowest parts of the mountain range to more than 700 mm in the summit areas. Winter precipitation is mainly in the form of snow above 2000 m of altitude. The Sierra Nevada mountain range hosts a high number of endemic plant species (c. 80; Lorite et al. 2007) for a total of 2,100 species of vascular plants (25% and 20% of </w:t>
      </w:r>
      <w:r w:rsidRPr="004A68E5">
        <w:rPr>
          <w:rFonts w:ascii="Times New Roman" w:hAnsi="Times New Roman" w:cs="Times New Roman"/>
          <w:lang w:val="en-GB"/>
          <w:rPrChange w:id="216" w:author="David" w:date="2014-12-08T12:51:00Z">
            <w:rPr>
              <w:rFonts w:ascii="Times New Roman" w:hAnsi="Times New Roman" w:cs="Times New Roman"/>
              <w:color w:val="0000FF" w:themeColor="hyperlink"/>
              <w:u w:val="single"/>
            </w:rPr>
          </w:rPrChange>
        </w:rPr>
        <w:lastRenderedPageBreak/>
        <w:t xml:space="preserve">Spanish and European flora, respectively), </w:t>
      </w:r>
      <w:del w:id="217" w:author="David" w:date="2014-12-08T12:15:00Z">
        <w:r w:rsidRPr="004A68E5">
          <w:rPr>
            <w:rFonts w:ascii="Times New Roman" w:hAnsi="Times New Roman" w:cs="Times New Roman"/>
            <w:lang w:val="en-GB"/>
            <w:rPrChange w:id="218" w:author="David" w:date="2014-12-08T12:51:00Z">
              <w:rPr>
                <w:rFonts w:ascii="Times New Roman" w:hAnsi="Times New Roman" w:cs="Times New Roman"/>
                <w:color w:val="0000FF" w:themeColor="hyperlink"/>
                <w:u w:val="single"/>
              </w:rPr>
            </w:rPrChange>
          </w:rPr>
          <w:delText xml:space="preserve">being </w:delText>
        </w:r>
      </w:del>
      <w:ins w:id="219" w:author="David" w:date="2014-12-08T12:15:00Z">
        <w:r w:rsidRPr="004A68E5">
          <w:rPr>
            <w:rFonts w:ascii="Times New Roman" w:hAnsi="Times New Roman" w:cs="Times New Roman"/>
            <w:lang w:val="en-GB"/>
            <w:rPrChange w:id="220" w:author="David" w:date="2014-12-08T12:51:00Z">
              <w:rPr>
                <w:rFonts w:ascii="Times New Roman" w:hAnsi="Times New Roman" w:cs="Times New Roman"/>
                <w:color w:val="0000FF" w:themeColor="hyperlink"/>
                <w:u w:val="single"/>
              </w:rPr>
            </w:rPrChange>
          </w:rPr>
          <w:t xml:space="preserve">and it is thus </w:t>
        </w:r>
      </w:ins>
      <w:r w:rsidRPr="004A68E5">
        <w:rPr>
          <w:rFonts w:ascii="Times New Roman" w:hAnsi="Times New Roman" w:cs="Times New Roman"/>
          <w:lang w:val="en-GB"/>
          <w:rPrChange w:id="221" w:author="David" w:date="2014-12-08T12:51:00Z">
            <w:rPr>
              <w:rFonts w:ascii="Times New Roman" w:hAnsi="Times New Roman" w:cs="Times New Roman"/>
              <w:color w:val="0000FF" w:themeColor="hyperlink"/>
              <w:u w:val="single"/>
            </w:rPr>
          </w:rPrChange>
        </w:rPr>
        <w:t>considered one of the most important biodiversity hotspots in the Mediterranean region (Blanca 1996; Blanca et al. 1998; Cañadas et al. 2014).</w:t>
      </w:r>
    </w:p>
    <w:p w:rsidR="00FC55A2" w:rsidRPr="004A1518" w:rsidRDefault="004A68E5" w:rsidP="00484841">
      <w:pPr>
        <w:spacing w:line="276" w:lineRule="auto"/>
        <w:jc w:val="both"/>
        <w:rPr>
          <w:rFonts w:ascii="Times New Roman" w:hAnsi="Times New Roman" w:cs="Times New Roman"/>
          <w:lang w:val="en-GB"/>
          <w:rPrChange w:id="222" w:author="David" w:date="2014-12-08T12:51:00Z">
            <w:rPr>
              <w:rFonts w:ascii="Times New Roman" w:hAnsi="Times New Roman" w:cs="Times New Roman"/>
            </w:rPr>
          </w:rPrChange>
        </w:rPr>
      </w:pPr>
      <w:r w:rsidRPr="004A68E5">
        <w:rPr>
          <w:rFonts w:ascii="Times New Roman" w:hAnsi="Times New Roman" w:cs="Times New Roman"/>
          <w:lang w:val="en-GB"/>
          <w:rPrChange w:id="223" w:author="David" w:date="2014-12-08T12:51:00Z">
            <w:rPr>
              <w:rFonts w:ascii="Times New Roman" w:hAnsi="Times New Roman" w:cs="Times New Roman"/>
              <w:color w:val="0000FF" w:themeColor="hyperlink"/>
              <w:u w:val="single"/>
            </w:rPr>
          </w:rPrChange>
        </w:rPr>
        <w:t>This mountain range has several</w:t>
      </w:r>
      <w:ins w:id="224" w:author="David" w:date="2014-12-08T12:15:00Z">
        <w:r w:rsidRPr="004A68E5">
          <w:rPr>
            <w:rFonts w:ascii="Times New Roman" w:hAnsi="Times New Roman" w:cs="Times New Roman"/>
            <w:lang w:val="en-GB"/>
            <w:rPrChange w:id="225" w:author="David" w:date="2014-12-08T12:51:00Z">
              <w:rPr>
                <w:rFonts w:ascii="Times New Roman" w:hAnsi="Times New Roman" w:cs="Times New Roman"/>
                <w:color w:val="0000FF" w:themeColor="hyperlink"/>
                <w:u w:val="single"/>
              </w:rPr>
            </w:rPrChange>
          </w:rPr>
          <w:t xml:space="preserve"> types of</w:t>
        </w:r>
      </w:ins>
      <w:r w:rsidRPr="004A68E5">
        <w:rPr>
          <w:rFonts w:ascii="Times New Roman" w:hAnsi="Times New Roman" w:cs="Times New Roman"/>
          <w:lang w:val="en-GB"/>
          <w:rPrChange w:id="226" w:author="David" w:date="2014-12-08T12:51:00Z">
            <w:rPr>
              <w:rFonts w:ascii="Times New Roman" w:hAnsi="Times New Roman" w:cs="Times New Roman"/>
              <w:color w:val="0000FF" w:themeColor="hyperlink"/>
              <w:u w:val="single"/>
            </w:rPr>
          </w:rPrChange>
        </w:rPr>
        <w:t xml:space="preserve"> legal </w:t>
      </w:r>
      <w:del w:id="227" w:author="David" w:date="2014-12-08T12:15:00Z">
        <w:r w:rsidRPr="004A68E5">
          <w:rPr>
            <w:rFonts w:ascii="Times New Roman" w:hAnsi="Times New Roman" w:cs="Times New Roman"/>
            <w:lang w:val="en-GB"/>
            <w:rPrChange w:id="228" w:author="David" w:date="2014-12-08T12:51:00Z">
              <w:rPr>
                <w:rFonts w:ascii="Times New Roman" w:hAnsi="Times New Roman" w:cs="Times New Roman"/>
                <w:color w:val="0000FF" w:themeColor="hyperlink"/>
                <w:u w:val="single"/>
              </w:rPr>
            </w:rPrChange>
          </w:rPr>
          <w:delText>protections</w:delText>
        </w:r>
      </w:del>
      <w:ins w:id="229" w:author="David" w:date="2014-12-08T12:15:00Z">
        <w:r w:rsidRPr="004A68E5">
          <w:rPr>
            <w:rFonts w:ascii="Times New Roman" w:hAnsi="Times New Roman" w:cs="Times New Roman"/>
            <w:lang w:val="en-GB"/>
            <w:rPrChange w:id="230" w:author="David" w:date="2014-12-08T12:51:00Z">
              <w:rPr>
                <w:rFonts w:ascii="Times New Roman" w:hAnsi="Times New Roman" w:cs="Times New Roman"/>
                <w:color w:val="0000FF" w:themeColor="hyperlink"/>
                <w:u w:val="single"/>
              </w:rPr>
            </w:rPrChange>
          </w:rPr>
          <w:t>protection</w:t>
        </w:r>
      </w:ins>
      <w:r w:rsidRPr="004A68E5">
        <w:rPr>
          <w:rFonts w:ascii="Times New Roman" w:hAnsi="Times New Roman" w:cs="Times New Roman"/>
          <w:lang w:val="en-GB"/>
          <w:rPrChange w:id="231" w:author="David" w:date="2014-12-08T12:51:00Z">
            <w:rPr>
              <w:rFonts w:ascii="Times New Roman" w:hAnsi="Times New Roman" w:cs="Times New Roman"/>
              <w:color w:val="0000FF" w:themeColor="hyperlink"/>
              <w:u w:val="single"/>
            </w:rPr>
          </w:rPrChange>
        </w:rPr>
        <w:t>: Biosphere Reserve MAB Committee UNESCO; Special Protection Area and Site of Community Importance (Natura 2000 network); and National Park. The area includes 61 municipalities with more than 90,000 inhabitants. The main economic activities are agriculture, tourism, cattle raising, beekeeping, mining, and skiing (Bonet et al. 2010).</w:t>
      </w:r>
    </w:p>
    <w:p w:rsidR="00FC55A2" w:rsidRPr="004A1518" w:rsidRDefault="004A68E5" w:rsidP="00484841">
      <w:pPr>
        <w:pStyle w:val="Heading4"/>
        <w:spacing w:line="276" w:lineRule="auto"/>
        <w:jc w:val="both"/>
        <w:rPr>
          <w:rFonts w:ascii="Times New Roman" w:hAnsi="Times New Roman" w:cs="Times New Roman"/>
          <w:color w:val="auto"/>
          <w:lang w:val="en-GB"/>
          <w:rPrChange w:id="232" w:author="David" w:date="2014-12-08T12:51:00Z">
            <w:rPr>
              <w:rFonts w:ascii="Times New Roman" w:hAnsi="Times New Roman" w:cs="Times New Roman"/>
              <w:color w:val="auto"/>
            </w:rPr>
          </w:rPrChange>
        </w:rPr>
      </w:pPr>
      <w:bookmarkStart w:id="233" w:name="design-description"/>
      <w:bookmarkEnd w:id="233"/>
      <w:r w:rsidRPr="004A68E5">
        <w:rPr>
          <w:rFonts w:ascii="Times New Roman" w:hAnsi="Times New Roman" w:cs="Times New Roman"/>
          <w:color w:val="auto"/>
          <w:lang w:val="en-GB"/>
          <w:rPrChange w:id="234" w:author="David" w:date="2014-12-08T12:51:00Z">
            <w:rPr>
              <w:rFonts w:ascii="Times New Roman" w:eastAsiaTheme="minorHAnsi" w:hAnsi="Times New Roman" w:cs="Times New Roman"/>
              <w:b w:val="0"/>
              <w:bCs w:val="0"/>
              <w:color w:val="auto"/>
              <w:u w:val="single"/>
            </w:rPr>
          </w:rPrChange>
        </w:rPr>
        <w:t>Design description:</w:t>
      </w:r>
    </w:p>
    <w:p w:rsidR="00FC55A2" w:rsidRPr="004A1518" w:rsidRDefault="004A68E5" w:rsidP="00484841">
      <w:pPr>
        <w:spacing w:line="276" w:lineRule="auto"/>
        <w:jc w:val="both"/>
        <w:rPr>
          <w:rFonts w:ascii="Times New Roman" w:hAnsi="Times New Roman" w:cs="Times New Roman"/>
          <w:lang w:val="en-GB"/>
          <w:rPrChange w:id="235" w:author="David" w:date="2014-12-08T12:51:00Z">
            <w:rPr>
              <w:rFonts w:ascii="Times New Roman" w:hAnsi="Times New Roman" w:cs="Times New Roman"/>
            </w:rPr>
          </w:rPrChange>
        </w:rPr>
      </w:pPr>
      <w:r w:rsidRPr="004A68E5">
        <w:rPr>
          <w:rFonts w:ascii="Times New Roman" w:hAnsi="Times New Roman" w:cs="Times New Roman"/>
          <w:lang w:val="en-GB"/>
          <w:rPrChange w:id="236" w:author="David" w:date="2014-12-08T12:51:00Z">
            <w:rPr>
              <w:rFonts w:ascii="Times New Roman" w:hAnsi="Times New Roman" w:cs="Times New Roman"/>
              <w:color w:val="0000FF" w:themeColor="hyperlink"/>
              <w:u w:val="single"/>
            </w:rPr>
          </w:rPrChange>
        </w:rPr>
        <w:t>Sierra Nevada Global Change Observatory (OBSNEV) (Bonet et al. 2011) is a long-term research project which is being undertaken at Sierra Nevada Biosphere Reserve (SE Spain). It is intended to compile the information necessary for identifying as early as possible the impacts of global change, in order to design management mechanisms to minimize these impacts and adapt the system to new scenarios (Aspizua et al. 2010, Bonet et al. 2010). The general objectives are to:</w:t>
      </w:r>
    </w:p>
    <w:p w:rsidR="00FC55A2" w:rsidRPr="004A1518" w:rsidRDefault="004A68E5" w:rsidP="00484841">
      <w:pPr>
        <w:pStyle w:val="Compact"/>
        <w:numPr>
          <w:ilvl w:val="0"/>
          <w:numId w:val="3"/>
        </w:numPr>
        <w:spacing w:line="276" w:lineRule="auto"/>
        <w:jc w:val="both"/>
        <w:rPr>
          <w:rFonts w:ascii="Times New Roman" w:hAnsi="Times New Roman" w:cs="Times New Roman"/>
          <w:lang w:val="en-GB"/>
          <w:rPrChange w:id="237" w:author="David" w:date="2014-12-08T12:51:00Z">
            <w:rPr>
              <w:rFonts w:ascii="Times New Roman" w:hAnsi="Times New Roman" w:cs="Times New Roman"/>
            </w:rPr>
          </w:rPrChange>
        </w:rPr>
      </w:pPr>
      <w:r w:rsidRPr="004A68E5">
        <w:rPr>
          <w:rFonts w:ascii="Times New Roman" w:hAnsi="Times New Roman" w:cs="Times New Roman"/>
          <w:lang w:val="en-GB"/>
          <w:rPrChange w:id="238" w:author="David" w:date="2014-12-08T12:51:00Z">
            <w:rPr>
              <w:rFonts w:ascii="Times New Roman" w:hAnsi="Times New Roman" w:cs="Times New Roman"/>
              <w:color w:val="0000FF" w:themeColor="hyperlink"/>
              <w:u w:val="single"/>
            </w:rPr>
          </w:rPrChange>
        </w:rPr>
        <w:t xml:space="preserve">Evaluate the functioning of ecosystems in the Sierra Nevada Nature Reserve, their natural processes and dynamics </w:t>
      </w:r>
      <w:del w:id="239" w:author="David" w:date="2014-12-08T12:16:00Z">
        <w:r w:rsidRPr="004A68E5">
          <w:rPr>
            <w:rFonts w:ascii="Times New Roman" w:hAnsi="Times New Roman" w:cs="Times New Roman"/>
            <w:lang w:val="en-GB"/>
            <w:rPrChange w:id="240" w:author="David" w:date="2014-12-08T12:51:00Z">
              <w:rPr>
                <w:rFonts w:ascii="Times New Roman" w:hAnsi="Times New Roman" w:cs="Times New Roman"/>
                <w:color w:val="0000FF" w:themeColor="hyperlink"/>
                <w:u w:val="single"/>
              </w:rPr>
            </w:rPrChange>
          </w:rPr>
          <w:delText xml:space="preserve">over </w:delText>
        </w:r>
      </w:del>
      <w:ins w:id="241" w:author="David" w:date="2014-12-08T12:16:00Z">
        <w:r w:rsidRPr="004A68E5">
          <w:rPr>
            <w:rFonts w:ascii="Times New Roman" w:hAnsi="Times New Roman" w:cs="Times New Roman"/>
            <w:lang w:val="en-GB"/>
            <w:rPrChange w:id="242" w:author="David" w:date="2014-12-08T12:51:00Z">
              <w:rPr>
                <w:rFonts w:ascii="Times New Roman" w:hAnsi="Times New Roman" w:cs="Times New Roman"/>
                <w:color w:val="0000FF" w:themeColor="hyperlink"/>
                <w:u w:val="single"/>
              </w:rPr>
            </w:rPrChange>
          </w:rPr>
          <w:t xml:space="preserve">on </w:t>
        </w:r>
      </w:ins>
      <w:r w:rsidRPr="004A68E5">
        <w:rPr>
          <w:rFonts w:ascii="Times New Roman" w:hAnsi="Times New Roman" w:cs="Times New Roman"/>
          <w:lang w:val="en-GB"/>
          <w:rPrChange w:id="243" w:author="David" w:date="2014-12-08T12:51:00Z">
            <w:rPr>
              <w:rFonts w:ascii="Times New Roman" w:hAnsi="Times New Roman" w:cs="Times New Roman"/>
              <w:color w:val="0000FF" w:themeColor="hyperlink"/>
              <w:u w:val="single"/>
            </w:rPr>
          </w:rPrChange>
        </w:rPr>
        <w:t xml:space="preserve">a medium-term </w:t>
      </w:r>
      <w:del w:id="244" w:author="David" w:date="2014-12-08T12:16:00Z">
        <w:r w:rsidRPr="004A68E5">
          <w:rPr>
            <w:rFonts w:ascii="Times New Roman" w:hAnsi="Times New Roman" w:cs="Times New Roman"/>
            <w:lang w:val="en-GB"/>
            <w:rPrChange w:id="245" w:author="David" w:date="2014-12-08T12:51:00Z">
              <w:rPr>
                <w:rFonts w:ascii="Times New Roman" w:hAnsi="Times New Roman" w:cs="Times New Roman"/>
                <w:color w:val="0000FF" w:themeColor="hyperlink"/>
                <w:u w:val="single"/>
              </w:rPr>
            </w:rPrChange>
          </w:rPr>
          <w:delText>timescale</w:delText>
        </w:r>
      </w:del>
      <w:ins w:id="246" w:author="David" w:date="2014-12-08T12:16:00Z">
        <w:r w:rsidRPr="004A68E5">
          <w:rPr>
            <w:rFonts w:ascii="Times New Roman" w:hAnsi="Times New Roman" w:cs="Times New Roman"/>
            <w:lang w:val="en-GB"/>
            <w:rPrChange w:id="247" w:author="David" w:date="2014-12-08T12:51:00Z">
              <w:rPr>
                <w:rFonts w:ascii="Times New Roman" w:hAnsi="Times New Roman" w:cs="Times New Roman"/>
                <w:color w:val="0000FF" w:themeColor="hyperlink"/>
                <w:u w:val="single"/>
              </w:rPr>
            </w:rPrChange>
          </w:rPr>
          <w:t>time scale</w:t>
        </w:r>
      </w:ins>
      <w:r w:rsidRPr="004A68E5">
        <w:rPr>
          <w:rFonts w:ascii="Times New Roman" w:hAnsi="Times New Roman" w:cs="Times New Roman"/>
          <w:lang w:val="en-GB"/>
          <w:rPrChange w:id="248" w:author="David" w:date="2014-12-08T12:51:00Z">
            <w:rPr>
              <w:rFonts w:ascii="Times New Roman" w:hAnsi="Times New Roman" w:cs="Times New Roman"/>
              <w:color w:val="0000FF" w:themeColor="hyperlink"/>
              <w:u w:val="single"/>
            </w:rPr>
          </w:rPrChange>
        </w:rPr>
        <w:t>.</w:t>
      </w:r>
    </w:p>
    <w:p w:rsidR="00FC55A2" w:rsidRPr="004A1518" w:rsidRDefault="004A68E5" w:rsidP="00484841">
      <w:pPr>
        <w:pStyle w:val="Compact"/>
        <w:numPr>
          <w:ilvl w:val="0"/>
          <w:numId w:val="3"/>
        </w:numPr>
        <w:spacing w:line="276" w:lineRule="auto"/>
        <w:jc w:val="both"/>
        <w:rPr>
          <w:rFonts w:ascii="Times New Roman" w:hAnsi="Times New Roman" w:cs="Times New Roman"/>
          <w:lang w:val="en-GB"/>
          <w:rPrChange w:id="249" w:author="David" w:date="2014-12-08T12:51:00Z">
            <w:rPr>
              <w:rFonts w:ascii="Times New Roman" w:hAnsi="Times New Roman" w:cs="Times New Roman"/>
            </w:rPr>
          </w:rPrChange>
        </w:rPr>
      </w:pPr>
      <w:r w:rsidRPr="004A68E5">
        <w:rPr>
          <w:rFonts w:ascii="Times New Roman" w:hAnsi="Times New Roman" w:cs="Times New Roman"/>
          <w:lang w:val="en-GB"/>
          <w:rPrChange w:id="250" w:author="David" w:date="2014-12-08T12:51:00Z">
            <w:rPr>
              <w:rFonts w:ascii="Times New Roman" w:hAnsi="Times New Roman" w:cs="Times New Roman"/>
              <w:color w:val="0000FF" w:themeColor="hyperlink"/>
              <w:u w:val="single"/>
            </w:rPr>
          </w:rPrChange>
        </w:rPr>
        <w:t>Identify population dynamics, phenological changes, and conservation issues regarding key species that could be considered indicators of ecological processes.</w:t>
      </w:r>
    </w:p>
    <w:p w:rsidR="00FC55A2" w:rsidRPr="004A1518" w:rsidRDefault="004A68E5" w:rsidP="00484841">
      <w:pPr>
        <w:pStyle w:val="Compact"/>
        <w:numPr>
          <w:ilvl w:val="0"/>
          <w:numId w:val="3"/>
        </w:numPr>
        <w:spacing w:line="276" w:lineRule="auto"/>
        <w:jc w:val="both"/>
        <w:rPr>
          <w:rFonts w:ascii="Times New Roman" w:hAnsi="Times New Roman" w:cs="Times New Roman"/>
          <w:lang w:val="en-GB"/>
          <w:rPrChange w:id="251" w:author="David" w:date="2014-12-08T12:51:00Z">
            <w:rPr>
              <w:rFonts w:ascii="Times New Roman" w:hAnsi="Times New Roman" w:cs="Times New Roman"/>
            </w:rPr>
          </w:rPrChange>
        </w:rPr>
      </w:pPr>
      <w:r w:rsidRPr="004A68E5">
        <w:rPr>
          <w:rFonts w:ascii="Times New Roman" w:hAnsi="Times New Roman" w:cs="Times New Roman"/>
          <w:lang w:val="en-GB"/>
          <w:rPrChange w:id="252" w:author="David" w:date="2014-12-08T12:51:00Z">
            <w:rPr>
              <w:rFonts w:ascii="Times New Roman" w:hAnsi="Times New Roman" w:cs="Times New Roman"/>
              <w:color w:val="0000FF" w:themeColor="hyperlink"/>
              <w:u w:val="single"/>
            </w:rPr>
          </w:rPrChange>
        </w:rPr>
        <w:t xml:space="preserve">Identify the impact of global change on monitored species, ecosystems, and natural resources, providing an overview of trends of change that could help </w:t>
      </w:r>
      <w:del w:id="253" w:author="David" w:date="2014-12-08T12:17:00Z">
        <w:r w:rsidRPr="004A68E5">
          <w:rPr>
            <w:rFonts w:ascii="Times New Roman" w:hAnsi="Times New Roman" w:cs="Times New Roman"/>
            <w:lang w:val="en-GB"/>
            <w:rPrChange w:id="254" w:author="David" w:date="2014-12-08T12:51:00Z">
              <w:rPr>
                <w:rFonts w:ascii="Times New Roman" w:hAnsi="Times New Roman" w:cs="Times New Roman"/>
                <w:color w:val="0000FF" w:themeColor="hyperlink"/>
                <w:u w:val="single"/>
              </w:rPr>
            </w:rPrChange>
          </w:rPr>
          <w:delText xml:space="preserve">foster </w:delText>
        </w:r>
      </w:del>
      <w:ins w:id="255" w:author="David" w:date="2014-12-08T12:17:00Z">
        <w:r w:rsidRPr="004A68E5">
          <w:rPr>
            <w:rFonts w:ascii="Times New Roman" w:hAnsi="Times New Roman" w:cs="Times New Roman"/>
            <w:lang w:val="en-GB"/>
            <w:rPrChange w:id="256" w:author="David" w:date="2014-12-08T12:51:00Z">
              <w:rPr>
                <w:rFonts w:ascii="Times New Roman" w:hAnsi="Times New Roman" w:cs="Times New Roman"/>
                <w:color w:val="0000FF" w:themeColor="hyperlink"/>
                <w:u w:val="single"/>
              </w:rPr>
            </w:rPrChange>
          </w:rPr>
          <w:t xml:space="preserve">bolster </w:t>
        </w:r>
      </w:ins>
      <w:r w:rsidRPr="004A68E5">
        <w:rPr>
          <w:rFonts w:ascii="Times New Roman" w:hAnsi="Times New Roman" w:cs="Times New Roman"/>
          <w:lang w:val="en-GB"/>
          <w:rPrChange w:id="257" w:author="David" w:date="2014-12-08T12:51:00Z">
            <w:rPr>
              <w:rFonts w:ascii="Times New Roman" w:hAnsi="Times New Roman" w:cs="Times New Roman"/>
              <w:color w:val="0000FF" w:themeColor="hyperlink"/>
              <w:u w:val="single"/>
            </w:rPr>
          </w:rPrChange>
        </w:rPr>
        <w:t>ecosystem resilience.</w:t>
      </w:r>
    </w:p>
    <w:p w:rsidR="00FC55A2" w:rsidRPr="004A1518" w:rsidRDefault="004A68E5" w:rsidP="00484841">
      <w:pPr>
        <w:pStyle w:val="Compact"/>
        <w:numPr>
          <w:ilvl w:val="0"/>
          <w:numId w:val="3"/>
        </w:numPr>
        <w:spacing w:line="276" w:lineRule="auto"/>
        <w:jc w:val="both"/>
        <w:rPr>
          <w:rFonts w:ascii="Times New Roman" w:hAnsi="Times New Roman" w:cs="Times New Roman"/>
          <w:lang w:val="en-GB"/>
          <w:rPrChange w:id="258" w:author="David" w:date="2014-12-08T12:51:00Z">
            <w:rPr>
              <w:rFonts w:ascii="Times New Roman" w:hAnsi="Times New Roman" w:cs="Times New Roman"/>
            </w:rPr>
          </w:rPrChange>
        </w:rPr>
      </w:pPr>
      <w:r w:rsidRPr="004A68E5">
        <w:rPr>
          <w:rFonts w:ascii="Times New Roman" w:hAnsi="Times New Roman" w:cs="Times New Roman"/>
          <w:lang w:val="en-GB"/>
          <w:rPrChange w:id="259" w:author="David" w:date="2014-12-08T12:51:00Z">
            <w:rPr>
              <w:rFonts w:ascii="Times New Roman" w:hAnsi="Times New Roman" w:cs="Times New Roman"/>
              <w:color w:val="0000FF" w:themeColor="hyperlink"/>
              <w:u w:val="single"/>
            </w:rPr>
          </w:rPrChange>
        </w:rPr>
        <w:t>Design mechanisms to assess the effectiveness and efficiency of management activities performed in the Sierra Nevada in order to implement an adaptive management framework.</w:t>
      </w:r>
    </w:p>
    <w:p w:rsidR="00FC55A2" w:rsidRPr="004A1518" w:rsidRDefault="004A68E5" w:rsidP="00484841">
      <w:pPr>
        <w:pStyle w:val="Compact"/>
        <w:numPr>
          <w:ilvl w:val="0"/>
          <w:numId w:val="3"/>
        </w:numPr>
        <w:spacing w:line="276" w:lineRule="auto"/>
        <w:jc w:val="both"/>
        <w:rPr>
          <w:rFonts w:ascii="Times New Roman" w:hAnsi="Times New Roman" w:cs="Times New Roman"/>
          <w:lang w:val="en-GB"/>
          <w:rPrChange w:id="260" w:author="David" w:date="2014-12-08T12:51:00Z">
            <w:rPr>
              <w:rFonts w:ascii="Times New Roman" w:hAnsi="Times New Roman" w:cs="Times New Roman"/>
            </w:rPr>
          </w:rPrChange>
        </w:rPr>
      </w:pPr>
      <w:r w:rsidRPr="004A68E5">
        <w:rPr>
          <w:rFonts w:ascii="Times New Roman" w:hAnsi="Times New Roman" w:cs="Times New Roman"/>
          <w:lang w:val="en-GB"/>
          <w:rPrChange w:id="261" w:author="David" w:date="2014-12-08T12:51:00Z">
            <w:rPr>
              <w:rFonts w:ascii="Times New Roman" w:hAnsi="Times New Roman" w:cs="Times New Roman"/>
              <w:color w:val="0000FF" w:themeColor="hyperlink"/>
              <w:u w:val="single"/>
            </w:rPr>
          </w:rPrChange>
        </w:rPr>
        <w:t>Help to disseminate information of general interest concerning the values and importance of Sierra Nevada.</w:t>
      </w:r>
    </w:p>
    <w:p w:rsidR="00FC55A2" w:rsidRPr="004A1518" w:rsidRDefault="004A68E5" w:rsidP="00484841">
      <w:pPr>
        <w:spacing w:line="276" w:lineRule="auto"/>
        <w:jc w:val="both"/>
        <w:rPr>
          <w:rFonts w:ascii="Times New Roman" w:hAnsi="Times New Roman" w:cs="Times New Roman"/>
          <w:lang w:val="en-GB"/>
          <w:rPrChange w:id="262" w:author="David" w:date="2014-12-08T12:51:00Z">
            <w:rPr>
              <w:rFonts w:ascii="Times New Roman" w:hAnsi="Times New Roman" w:cs="Times New Roman"/>
            </w:rPr>
          </w:rPrChange>
        </w:rPr>
      </w:pPr>
      <w:r w:rsidRPr="004A68E5">
        <w:rPr>
          <w:rFonts w:ascii="Times New Roman" w:hAnsi="Times New Roman" w:cs="Times New Roman"/>
          <w:lang w:val="en-GB"/>
          <w:rPrChange w:id="263" w:author="David" w:date="2014-12-08T12:51:00Z">
            <w:rPr>
              <w:rFonts w:ascii="Times New Roman" w:hAnsi="Times New Roman" w:cs="Times New Roman"/>
              <w:color w:val="0000FF" w:themeColor="hyperlink"/>
              <w:u w:val="single"/>
            </w:rPr>
          </w:rPrChange>
        </w:rPr>
        <w:t xml:space="preserve">The Sierra Nevada </w:t>
      </w:r>
      <w:del w:id="264" w:author="David" w:date="2014-12-08T12:17:00Z">
        <w:r w:rsidRPr="004A68E5">
          <w:rPr>
            <w:rFonts w:ascii="Times New Roman" w:hAnsi="Times New Roman" w:cs="Times New Roman"/>
            <w:lang w:val="en-GB"/>
            <w:rPrChange w:id="265" w:author="David" w:date="2014-12-08T12:51:00Z">
              <w:rPr>
                <w:rFonts w:ascii="Times New Roman" w:hAnsi="Times New Roman" w:cs="Times New Roman"/>
                <w:color w:val="0000FF" w:themeColor="hyperlink"/>
                <w:u w:val="single"/>
              </w:rPr>
            </w:rPrChange>
          </w:rPr>
          <w:delText xml:space="preserve">Global </w:delText>
        </w:r>
      </w:del>
      <w:ins w:id="266" w:author="David" w:date="2014-12-08T12:17:00Z">
        <w:r w:rsidRPr="004A68E5">
          <w:rPr>
            <w:rFonts w:ascii="Times New Roman" w:hAnsi="Times New Roman" w:cs="Times New Roman"/>
            <w:lang w:val="en-GB"/>
            <w:rPrChange w:id="267" w:author="David" w:date="2014-12-08T12:51:00Z">
              <w:rPr>
                <w:rFonts w:ascii="Times New Roman" w:hAnsi="Times New Roman" w:cs="Times New Roman"/>
                <w:color w:val="0000FF" w:themeColor="hyperlink"/>
                <w:u w:val="single"/>
              </w:rPr>
            </w:rPrChange>
          </w:rPr>
          <w:t>Global-</w:t>
        </w:r>
      </w:ins>
      <w:r w:rsidRPr="004A68E5">
        <w:rPr>
          <w:rFonts w:ascii="Times New Roman" w:hAnsi="Times New Roman" w:cs="Times New Roman"/>
          <w:lang w:val="en-GB"/>
          <w:rPrChange w:id="268" w:author="David" w:date="2014-12-08T12:51:00Z">
            <w:rPr>
              <w:rFonts w:ascii="Times New Roman" w:hAnsi="Times New Roman" w:cs="Times New Roman"/>
              <w:color w:val="0000FF" w:themeColor="hyperlink"/>
              <w:u w:val="single"/>
            </w:rPr>
          </w:rPrChange>
        </w:rPr>
        <w:t>Change Observatory has four cornerstones:</w:t>
      </w:r>
    </w:p>
    <w:p w:rsidR="00FC55A2" w:rsidRPr="004A1518" w:rsidRDefault="004A68E5" w:rsidP="00484841">
      <w:pPr>
        <w:pStyle w:val="Compact"/>
        <w:numPr>
          <w:ilvl w:val="0"/>
          <w:numId w:val="4"/>
        </w:numPr>
        <w:spacing w:line="276" w:lineRule="auto"/>
        <w:jc w:val="both"/>
        <w:rPr>
          <w:rFonts w:ascii="Times New Roman" w:hAnsi="Times New Roman" w:cs="Times New Roman"/>
          <w:lang w:val="en-GB"/>
          <w:rPrChange w:id="269" w:author="David" w:date="2014-12-08T12:51:00Z">
            <w:rPr>
              <w:rFonts w:ascii="Times New Roman" w:hAnsi="Times New Roman" w:cs="Times New Roman"/>
            </w:rPr>
          </w:rPrChange>
        </w:rPr>
      </w:pPr>
      <w:r w:rsidRPr="004A68E5">
        <w:rPr>
          <w:rFonts w:ascii="Times New Roman" w:hAnsi="Times New Roman" w:cs="Times New Roman"/>
          <w:lang w:val="en-GB"/>
          <w:rPrChange w:id="270" w:author="David" w:date="2014-12-08T12:51:00Z">
            <w:rPr>
              <w:rFonts w:ascii="Times New Roman" w:hAnsi="Times New Roman" w:cs="Times New Roman"/>
              <w:color w:val="0000FF" w:themeColor="hyperlink"/>
              <w:u w:val="single"/>
            </w:rPr>
          </w:rPrChange>
        </w:rPr>
        <w:t>A monitoring program with 40 methodologies that collect information on ecosystem functioning (Aspizua et al. 2012; 2014)</w:t>
      </w:r>
      <w:ins w:id="271" w:author="David" w:date="2014-12-08T12:18:00Z">
        <w:r w:rsidRPr="004A68E5">
          <w:rPr>
            <w:rFonts w:ascii="Times New Roman" w:hAnsi="Times New Roman" w:cs="Times New Roman"/>
            <w:lang w:val="en-GB"/>
            <w:rPrChange w:id="272" w:author="David" w:date="2014-12-08T12:51:00Z">
              <w:rPr>
                <w:rFonts w:ascii="Times New Roman" w:hAnsi="Times New Roman" w:cs="Times New Roman"/>
                <w:color w:val="0000FF" w:themeColor="hyperlink"/>
                <w:u w:val="single"/>
              </w:rPr>
            </w:rPrChange>
          </w:rPr>
          <w:t>.</w:t>
        </w:r>
      </w:ins>
    </w:p>
    <w:p w:rsidR="00FC55A2" w:rsidRPr="004A1518" w:rsidRDefault="004A68E5" w:rsidP="00484841">
      <w:pPr>
        <w:pStyle w:val="Compact"/>
        <w:numPr>
          <w:ilvl w:val="0"/>
          <w:numId w:val="4"/>
        </w:numPr>
        <w:spacing w:line="276" w:lineRule="auto"/>
        <w:jc w:val="both"/>
        <w:rPr>
          <w:rFonts w:ascii="Times New Roman" w:hAnsi="Times New Roman" w:cs="Times New Roman"/>
          <w:lang w:val="en-GB"/>
          <w:rPrChange w:id="273" w:author="David" w:date="2014-12-08T12:51:00Z">
            <w:rPr>
              <w:rFonts w:ascii="Times New Roman" w:hAnsi="Times New Roman" w:cs="Times New Roman"/>
            </w:rPr>
          </w:rPrChange>
        </w:rPr>
      </w:pPr>
      <w:r w:rsidRPr="004A68E5">
        <w:rPr>
          <w:rFonts w:ascii="Times New Roman" w:hAnsi="Times New Roman" w:cs="Times New Roman"/>
          <w:lang w:val="en-GB"/>
          <w:rPrChange w:id="274" w:author="David" w:date="2014-12-08T12:51:00Z">
            <w:rPr>
              <w:rFonts w:ascii="Times New Roman" w:hAnsi="Times New Roman" w:cs="Times New Roman"/>
              <w:color w:val="0000FF" w:themeColor="hyperlink"/>
              <w:u w:val="single"/>
            </w:rPr>
          </w:rPrChange>
        </w:rPr>
        <w:t>An information system to store and manage all the information gathered (</w:t>
      </w:r>
      <w:r w:rsidRPr="004A68E5">
        <w:rPr>
          <w:lang w:val="en-GB"/>
          <w:rPrChange w:id="275" w:author="David" w:date="2014-12-08T12:51:00Z">
            <w:rPr>
              <w:color w:val="4F81BD" w:themeColor="accent1"/>
            </w:rPr>
          </w:rPrChange>
        </w:rPr>
        <w:fldChar w:fldCharType="begin"/>
      </w:r>
      <w:r w:rsidRPr="004A68E5">
        <w:rPr>
          <w:lang w:val="en-GB"/>
          <w:rPrChange w:id="276" w:author="David" w:date="2014-12-08T12:51:00Z">
            <w:rPr>
              <w:color w:val="0000FF" w:themeColor="hyperlink"/>
              <w:u w:val="single"/>
            </w:rPr>
          </w:rPrChange>
        </w:rPr>
        <w:instrText>HYPERLINK "http://obsnev.es/linaria.html" \h</w:instrText>
      </w:r>
      <w:r w:rsidRPr="004A68E5">
        <w:rPr>
          <w:lang w:val="en-GB"/>
          <w:rPrChange w:id="277" w:author="David" w:date="2014-12-08T12:51:00Z">
            <w:rPr>
              <w:color w:val="4F81BD" w:themeColor="accent1"/>
            </w:rPr>
          </w:rPrChange>
        </w:rPr>
        <w:fldChar w:fldCharType="separate"/>
      </w:r>
      <w:r w:rsidRPr="004A68E5">
        <w:rPr>
          <w:rStyle w:val="Link"/>
          <w:rFonts w:ascii="Times New Roman" w:hAnsi="Times New Roman" w:cs="Times New Roman"/>
          <w:lang w:val="en-GB"/>
          <w:rPrChange w:id="278" w:author="David" w:date="2014-12-08T12:51:00Z">
            <w:rPr>
              <w:rStyle w:val="Link"/>
              <w:rFonts w:ascii="Times New Roman" w:hAnsi="Times New Roman" w:cs="Times New Roman"/>
            </w:rPr>
          </w:rPrChange>
        </w:rPr>
        <w:t>http://obsnev.es/linaria.html</w:t>
      </w:r>
      <w:r w:rsidRPr="004A68E5">
        <w:rPr>
          <w:lang w:val="en-GB"/>
          <w:rPrChange w:id="279" w:author="David" w:date="2014-12-08T12:51:00Z">
            <w:rPr>
              <w:color w:val="4F81BD" w:themeColor="accent1"/>
            </w:rPr>
          </w:rPrChange>
        </w:rPr>
        <w:fldChar w:fldCharType="end"/>
      </w:r>
      <w:r w:rsidRPr="004A68E5">
        <w:rPr>
          <w:rFonts w:ascii="Times New Roman" w:hAnsi="Times New Roman" w:cs="Times New Roman"/>
          <w:lang w:val="en-GB"/>
          <w:rPrChange w:id="280" w:author="David" w:date="2014-12-08T12:51:00Z">
            <w:rPr>
              <w:rFonts w:ascii="Times New Roman" w:hAnsi="Times New Roman" w:cs="Times New Roman"/>
              <w:color w:val="4F81BD" w:themeColor="accent1"/>
            </w:rPr>
          </w:rPrChange>
        </w:rPr>
        <w:t xml:space="preserve"> - Pérez-Pérez et al. 2012; Free access upon registration)</w:t>
      </w:r>
      <w:ins w:id="281" w:author="David" w:date="2014-12-08T12:18:00Z">
        <w:r w:rsidRPr="004A68E5">
          <w:rPr>
            <w:rFonts w:ascii="Times New Roman" w:hAnsi="Times New Roman" w:cs="Times New Roman"/>
            <w:lang w:val="en-GB"/>
            <w:rPrChange w:id="282" w:author="David" w:date="2014-12-08T12:51:00Z">
              <w:rPr>
                <w:rFonts w:ascii="Times New Roman" w:hAnsi="Times New Roman" w:cs="Times New Roman"/>
                <w:color w:val="4F81BD" w:themeColor="accent1"/>
              </w:rPr>
            </w:rPrChange>
          </w:rPr>
          <w:t>.</w:t>
        </w:r>
      </w:ins>
    </w:p>
    <w:p w:rsidR="00FC55A2" w:rsidRPr="004A1518" w:rsidRDefault="004A68E5" w:rsidP="00484841">
      <w:pPr>
        <w:pStyle w:val="Compact"/>
        <w:numPr>
          <w:ilvl w:val="0"/>
          <w:numId w:val="4"/>
        </w:numPr>
        <w:spacing w:line="276" w:lineRule="auto"/>
        <w:jc w:val="both"/>
        <w:rPr>
          <w:rFonts w:ascii="Times New Roman" w:hAnsi="Times New Roman" w:cs="Times New Roman"/>
          <w:lang w:val="en-GB"/>
          <w:rPrChange w:id="283" w:author="David" w:date="2014-12-08T12:51:00Z">
            <w:rPr>
              <w:rFonts w:ascii="Times New Roman" w:hAnsi="Times New Roman" w:cs="Times New Roman"/>
            </w:rPr>
          </w:rPrChange>
        </w:rPr>
      </w:pPr>
      <w:r w:rsidRPr="004A68E5">
        <w:rPr>
          <w:rFonts w:ascii="Times New Roman" w:hAnsi="Times New Roman" w:cs="Times New Roman"/>
          <w:lang w:val="en-GB"/>
          <w:rPrChange w:id="284" w:author="David" w:date="2014-12-08T12:51:00Z">
            <w:rPr>
              <w:rFonts w:ascii="Times New Roman" w:hAnsi="Times New Roman" w:cs="Times New Roman"/>
              <w:color w:val="4F81BD" w:themeColor="accent1"/>
            </w:rPr>
          </w:rPrChange>
        </w:rPr>
        <w:t xml:space="preserve">A plan to promote adaptive management of natural resources using the </w:t>
      </w:r>
      <w:del w:id="285" w:author="David" w:date="2014-12-10T16:38:00Z">
        <w:r w:rsidRPr="004A68E5" w:rsidDel="00CB3E7D">
          <w:rPr>
            <w:rFonts w:ascii="Times New Roman" w:hAnsi="Times New Roman" w:cs="Times New Roman"/>
            <w:lang w:val="en-GB"/>
            <w:rPrChange w:id="286" w:author="David" w:date="2014-12-08T12:51:00Z">
              <w:rPr>
                <w:rFonts w:ascii="Times New Roman" w:hAnsi="Times New Roman" w:cs="Times New Roman"/>
                <w:color w:val="4F81BD" w:themeColor="accent1"/>
              </w:rPr>
            </w:rPrChange>
          </w:rPr>
          <w:delText xml:space="preserve">knowledge </w:delText>
        </w:r>
      </w:del>
      <w:ins w:id="287" w:author="David" w:date="2014-12-10T16:38:00Z">
        <w:r w:rsidR="00CB3E7D">
          <w:rPr>
            <w:rFonts w:ascii="Times New Roman" w:hAnsi="Times New Roman" w:cs="Times New Roman"/>
            <w:lang w:val="en-GB"/>
          </w:rPr>
          <w:t>data</w:t>
        </w:r>
        <w:r w:rsidR="00CB3E7D" w:rsidRPr="004A68E5">
          <w:rPr>
            <w:rFonts w:ascii="Times New Roman" w:hAnsi="Times New Roman" w:cs="Times New Roman"/>
            <w:lang w:val="en-GB"/>
            <w:rPrChange w:id="288" w:author="David" w:date="2014-12-08T12:51:00Z">
              <w:rPr>
                <w:rFonts w:ascii="Times New Roman" w:hAnsi="Times New Roman" w:cs="Times New Roman"/>
                <w:color w:val="4F81BD" w:themeColor="accent1"/>
              </w:rPr>
            </w:rPrChange>
          </w:rPr>
          <w:t xml:space="preserve"> </w:t>
        </w:r>
      </w:ins>
      <w:r w:rsidRPr="004A68E5">
        <w:rPr>
          <w:rFonts w:ascii="Times New Roman" w:hAnsi="Times New Roman" w:cs="Times New Roman"/>
          <w:lang w:val="en-GB"/>
          <w:rPrChange w:id="289" w:author="David" w:date="2014-12-08T12:51:00Z">
            <w:rPr>
              <w:rFonts w:ascii="Times New Roman" w:hAnsi="Times New Roman" w:cs="Times New Roman"/>
              <w:color w:val="4F81BD" w:themeColor="accent1"/>
            </w:rPr>
          </w:rPrChange>
        </w:rPr>
        <w:t>amassed through the monitoring programme</w:t>
      </w:r>
      <w:ins w:id="290" w:author="David" w:date="2014-12-08T12:18:00Z">
        <w:r w:rsidRPr="004A68E5">
          <w:rPr>
            <w:rFonts w:ascii="Times New Roman" w:hAnsi="Times New Roman" w:cs="Times New Roman"/>
            <w:lang w:val="en-GB"/>
            <w:rPrChange w:id="291" w:author="David" w:date="2014-12-08T12:51:00Z">
              <w:rPr>
                <w:rFonts w:ascii="Times New Roman" w:hAnsi="Times New Roman" w:cs="Times New Roman"/>
                <w:color w:val="4F81BD" w:themeColor="accent1"/>
              </w:rPr>
            </w:rPrChange>
          </w:rPr>
          <w:t>.</w:t>
        </w:r>
      </w:ins>
    </w:p>
    <w:p w:rsidR="00FC55A2" w:rsidRPr="004A1518" w:rsidRDefault="004A68E5" w:rsidP="00484841">
      <w:pPr>
        <w:pStyle w:val="Compact"/>
        <w:numPr>
          <w:ilvl w:val="0"/>
          <w:numId w:val="4"/>
        </w:numPr>
        <w:spacing w:line="276" w:lineRule="auto"/>
        <w:jc w:val="both"/>
        <w:rPr>
          <w:rFonts w:ascii="Times New Roman" w:hAnsi="Times New Roman" w:cs="Times New Roman"/>
          <w:lang w:val="en-GB"/>
          <w:rPrChange w:id="292" w:author="David" w:date="2014-12-08T12:51:00Z">
            <w:rPr>
              <w:rFonts w:ascii="Times New Roman" w:hAnsi="Times New Roman" w:cs="Times New Roman"/>
            </w:rPr>
          </w:rPrChange>
        </w:rPr>
      </w:pPr>
      <w:r w:rsidRPr="004A68E5">
        <w:rPr>
          <w:rFonts w:ascii="Times New Roman" w:hAnsi="Times New Roman" w:cs="Times New Roman"/>
          <w:lang w:val="en-GB"/>
          <w:rPrChange w:id="293" w:author="David" w:date="2014-12-08T12:51:00Z">
            <w:rPr>
              <w:rFonts w:ascii="Times New Roman" w:hAnsi="Times New Roman" w:cs="Times New Roman"/>
              <w:color w:val="4F81BD" w:themeColor="accent1"/>
            </w:rPr>
          </w:rPrChange>
        </w:rPr>
        <w:t xml:space="preserve">An outreach </w:t>
      </w:r>
      <w:del w:id="294" w:author="David" w:date="2014-12-08T12:18:00Z">
        <w:r w:rsidRPr="004A68E5">
          <w:rPr>
            <w:rFonts w:ascii="Times New Roman" w:hAnsi="Times New Roman" w:cs="Times New Roman"/>
            <w:lang w:val="en-GB"/>
            <w:rPrChange w:id="295" w:author="David" w:date="2014-12-08T12:51:00Z">
              <w:rPr>
                <w:rFonts w:ascii="Times New Roman" w:hAnsi="Times New Roman" w:cs="Times New Roman"/>
                <w:color w:val="4F81BD" w:themeColor="accent1"/>
              </w:rPr>
            </w:rPrChange>
          </w:rPr>
          <w:delText xml:space="preserve">program </w:delText>
        </w:r>
      </w:del>
      <w:ins w:id="296" w:author="David" w:date="2014-12-08T12:18:00Z">
        <w:r w:rsidRPr="004A68E5">
          <w:rPr>
            <w:rFonts w:ascii="Times New Roman" w:hAnsi="Times New Roman" w:cs="Times New Roman"/>
            <w:lang w:val="en-GB"/>
            <w:rPrChange w:id="297" w:author="David" w:date="2014-12-08T12:51:00Z">
              <w:rPr>
                <w:rFonts w:ascii="Times New Roman" w:hAnsi="Times New Roman" w:cs="Times New Roman"/>
                <w:color w:val="4F81BD" w:themeColor="accent1"/>
              </w:rPr>
            </w:rPrChange>
          </w:rPr>
          <w:t xml:space="preserve">programme </w:t>
        </w:r>
      </w:ins>
      <w:r w:rsidRPr="004A68E5">
        <w:rPr>
          <w:rFonts w:ascii="Times New Roman" w:hAnsi="Times New Roman" w:cs="Times New Roman"/>
          <w:lang w:val="en-GB"/>
          <w:rPrChange w:id="298" w:author="David" w:date="2014-12-08T12:51:00Z">
            <w:rPr>
              <w:rFonts w:ascii="Times New Roman" w:hAnsi="Times New Roman" w:cs="Times New Roman"/>
              <w:color w:val="4F81BD" w:themeColor="accent1"/>
            </w:rPr>
          </w:rPrChange>
        </w:rPr>
        <w:t xml:space="preserve">to disseminate all the available information to potential users (see News Portal of the project at </w:t>
      </w:r>
      <w:r w:rsidRPr="004A68E5">
        <w:rPr>
          <w:lang w:val="en-GB"/>
          <w:rPrChange w:id="299" w:author="David" w:date="2014-12-08T12:51:00Z">
            <w:rPr>
              <w:color w:val="4F81BD" w:themeColor="accent1"/>
            </w:rPr>
          </w:rPrChange>
        </w:rPr>
        <w:fldChar w:fldCharType="begin"/>
      </w:r>
      <w:r w:rsidRPr="004A68E5">
        <w:rPr>
          <w:lang w:val="en-GB"/>
          <w:rPrChange w:id="300" w:author="David" w:date="2014-12-08T12:51:00Z">
            <w:rPr>
              <w:color w:val="4F81BD" w:themeColor="accent1"/>
            </w:rPr>
          </w:rPrChange>
        </w:rPr>
        <w:instrText>HYPERLINK "http://obsnev.es" \h</w:instrText>
      </w:r>
      <w:r w:rsidRPr="004A68E5">
        <w:rPr>
          <w:lang w:val="en-GB"/>
          <w:rPrChange w:id="301" w:author="David" w:date="2014-12-08T12:51:00Z">
            <w:rPr>
              <w:color w:val="4F81BD" w:themeColor="accent1"/>
            </w:rPr>
          </w:rPrChange>
        </w:rPr>
        <w:fldChar w:fldCharType="separate"/>
      </w:r>
      <w:r w:rsidRPr="004A68E5">
        <w:rPr>
          <w:rStyle w:val="Link"/>
          <w:rFonts w:ascii="Times New Roman" w:hAnsi="Times New Roman" w:cs="Times New Roman"/>
          <w:lang w:val="en-GB"/>
          <w:rPrChange w:id="302" w:author="David" w:date="2014-12-08T12:51:00Z">
            <w:rPr>
              <w:rStyle w:val="Link"/>
              <w:rFonts w:ascii="Times New Roman" w:hAnsi="Times New Roman" w:cs="Times New Roman"/>
            </w:rPr>
          </w:rPrChange>
        </w:rPr>
        <w:t>http://obsnev.es</w:t>
      </w:r>
      <w:r w:rsidRPr="004A68E5">
        <w:rPr>
          <w:lang w:val="en-GB"/>
          <w:rPrChange w:id="303" w:author="David" w:date="2014-12-08T12:51:00Z">
            <w:rPr>
              <w:color w:val="4F81BD" w:themeColor="accent1"/>
            </w:rPr>
          </w:rPrChange>
        </w:rPr>
        <w:fldChar w:fldCharType="end"/>
      </w:r>
      <w:r w:rsidRPr="004A68E5">
        <w:rPr>
          <w:rFonts w:ascii="Times New Roman" w:hAnsi="Times New Roman" w:cs="Times New Roman"/>
          <w:lang w:val="en-GB"/>
          <w:rPrChange w:id="304" w:author="David" w:date="2014-12-08T12:51:00Z">
            <w:rPr>
              <w:rFonts w:ascii="Times New Roman" w:hAnsi="Times New Roman" w:cs="Times New Roman"/>
              <w:color w:val="4F81BD" w:themeColor="accent1"/>
            </w:rPr>
          </w:rPrChange>
        </w:rPr>
        <w:t xml:space="preserve"> and the wiki of the project at </w:t>
      </w:r>
      <w:r w:rsidRPr="004A68E5">
        <w:rPr>
          <w:lang w:val="en-GB"/>
          <w:rPrChange w:id="305" w:author="David" w:date="2014-12-08T12:51:00Z">
            <w:rPr>
              <w:color w:val="4F81BD" w:themeColor="accent1"/>
            </w:rPr>
          </w:rPrChange>
        </w:rPr>
        <w:fldChar w:fldCharType="begin"/>
      </w:r>
      <w:r w:rsidRPr="004A68E5">
        <w:rPr>
          <w:lang w:val="en-GB"/>
          <w:rPrChange w:id="306" w:author="David" w:date="2014-12-08T12:51:00Z">
            <w:rPr>
              <w:color w:val="4F81BD" w:themeColor="accent1"/>
            </w:rPr>
          </w:rPrChange>
        </w:rPr>
        <w:instrText>HYPERLINK "http://wiki.obsnev.es" \h</w:instrText>
      </w:r>
      <w:r w:rsidRPr="004A68E5">
        <w:rPr>
          <w:lang w:val="en-GB"/>
          <w:rPrChange w:id="307" w:author="David" w:date="2014-12-08T12:51:00Z">
            <w:rPr>
              <w:color w:val="4F81BD" w:themeColor="accent1"/>
            </w:rPr>
          </w:rPrChange>
        </w:rPr>
        <w:fldChar w:fldCharType="separate"/>
      </w:r>
      <w:r w:rsidRPr="004A68E5">
        <w:rPr>
          <w:rStyle w:val="Link"/>
          <w:rFonts w:ascii="Times New Roman" w:hAnsi="Times New Roman" w:cs="Times New Roman"/>
          <w:lang w:val="en-GB"/>
          <w:rPrChange w:id="308" w:author="David" w:date="2014-12-08T12:51:00Z">
            <w:rPr>
              <w:rStyle w:val="Link"/>
              <w:rFonts w:ascii="Times New Roman" w:hAnsi="Times New Roman" w:cs="Times New Roman"/>
            </w:rPr>
          </w:rPrChange>
        </w:rPr>
        <w:t>http://wiki.obsnev.es</w:t>
      </w:r>
      <w:r w:rsidRPr="004A68E5">
        <w:rPr>
          <w:lang w:val="en-GB"/>
          <w:rPrChange w:id="309" w:author="David" w:date="2014-12-08T12:51:00Z">
            <w:rPr>
              <w:color w:val="4F81BD" w:themeColor="accent1"/>
            </w:rPr>
          </w:rPrChange>
        </w:rPr>
        <w:fldChar w:fldCharType="end"/>
      </w:r>
      <w:r w:rsidRPr="004A68E5">
        <w:rPr>
          <w:rFonts w:ascii="Times New Roman" w:hAnsi="Times New Roman" w:cs="Times New Roman"/>
          <w:lang w:val="en-GB"/>
          <w:rPrChange w:id="310" w:author="David" w:date="2014-12-08T12:51:00Z">
            <w:rPr>
              <w:rFonts w:ascii="Times New Roman" w:hAnsi="Times New Roman" w:cs="Times New Roman"/>
              <w:color w:val="4F81BD" w:themeColor="accent1"/>
            </w:rPr>
          </w:rPrChange>
        </w:rPr>
        <w:t>, Pérez-Luque et al. 2012)</w:t>
      </w:r>
    </w:p>
    <w:p w:rsidR="00FC55A2" w:rsidRPr="004A1518" w:rsidRDefault="004A68E5" w:rsidP="00484841">
      <w:pPr>
        <w:spacing w:line="276" w:lineRule="auto"/>
        <w:jc w:val="both"/>
        <w:rPr>
          <w:rFonts w:ascii="Times New Roman" w:hAnsi="Times New Roman" w:cs="Times New Roman"/>
          <w:lang w:val="en-GB"/>
          <w:rPrChange w:id="311" w:author="David" w:date="2014-12-08T12:51:00Z">
            <w:rPr>
              <w:rFonts w:ascii="Times New Roman" w:hAnsi="Times New Roman" w:cs="Times New Roman"/>
            </w:rPr>
          </w:rPrChange>
        </w:rPr>
      </w:pPr>
      <w:r w:rsidRPr="004A68E5">
        <w:rPr>
          <w:rFonts w:ascii="Times New Roman" w:hAnsi="Times New Roman" w:cs="Times New Roman"/>
          <w:lang w:val="en-GB"/>
          <w:rPrChange w:id="312" w:author="David" w:date="2014-12-08T12:51:00Z">
            <w:rPr>
              <w:rFonts w:ascii="Times New Roman" w:hAnsi="Times New Roman" w:cs="Times New Roman"/>
              <w:color w:val="4F81BD" w:themeColor="accent1"/>
            </w:rPr>
          </w:rPrChange>
        </w:rPr>
        <w:lastRenderedPageBreak/>
        <w:t xml:space="preserve">The Sierra Nevada Global Change Observatory is linked to other national (Zamora and Bonet 2011) and international monitoring networks: GLOCHAMORE (Global Change in Mountain Regions) (Björnsen 2005), GLOCHAMOST (Global Change in Mountain Sites) (Schaaf 2009), LTER-Spain (Long-Term Ecological Research). This Observatory is also involved in several European projects like MS-MONINA (FP7 project. </w:t>
      </w:r>
      <w:r w:rsidRPr="004A68E5">
        <w:rPr>
          <w:lang w:val="en-GB"/>
          <w:rPrChange w:id="313" w:author="David" w:date="2014-12-08T12:51:00Z">
            <w:rPr>
              <w:color w:val="0000FF" w:themeColor="hyperlink"/>
              <w:u w:val="single"/>
            </w:rPr>
          </w:rPrChange>
        </w:rPr>
        <w:fldChar w:fldCharType="begin"/>
      </w:r>
      <w:r w:rsidRPr="004A68E5">
        <w:rPr>
          <w:lang w:val="en-GB"/>
          <w:rPrChange w:id="314" w:author="David" w:date="2014-12-08T12:51:00Z">
            <w:rPr>
              <w:color w:val="4F81BD" w:themeColor="accent1"/>
            </w:rPr>
          </w:rPrChange>
        </w:rPr>
        <w:instrText>HYPERLINK "http://www.ms-monina.eu"</w:instrText>
      </w:r>
      <w:r w:rsidRPr="004A68E5">
        <w:rPr>
          <w:lang w:val="en-GB"/>
          <w:rPrChange w:id="315"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316" w:author="David" w:date="2014-12-08T12:51:00Z">
            <w:rPr>
              <w:rStyle w:val="Hipervnculo"/>
              <w:rFonts w:ascii="Times New Roman" w:hAnsi="Times New Roman" w:cs="Times New Roman"/>
            </w:rPr>
          </w:rPrChange>
        </w:rPr>
        <w:t>www.ms-monina.eu</w:t>
      </w:r>
      <w:r w:rsidRPr="004A68E5">
        <w:rPr>
          <w:lang w:val="en-GB"/>
          <w:rPrChange w:id="317" w:author="David" w:date="2014-12-08T12:51:00Z">
            <w:rPr>
              <w:color w:val="0000FF" w:themeColor="hyperlink"/>
              <w:u w:val="single"/>
            </w:rPr>
          </w:rPrChange>
        </w:rPr>
        <w:fldChar w:fldCharType="end"/>
      </w:r>
      <w:r w:rsidRPr="004A68E5">
        <w:rPr>
          <w:rFonts w:ascii="Times New Roman" w:hAnsi="Times New Roman" w:cs="Times New Roman"/>
          <w:lang w:val="en-GB"/>
          <w:rPrChange w:id="318" w:author="David" w:date="2014-12-08T12:51:00Z">
            <w:rPr>
              <w:rFonts w:ascii="Times New Roman" w:hAnsi="Times New Roman" w:cs="Times New Roman"/>
              <w:color w:val="0000FF" w:themeColor="hyperlink"/>
              <w:u w:val="single"/>
            </w:rPr>
          </w:rPrChange>
        </w:rPr>
        <w:t xml:space="preserve">) or EU BON (Hoffmann et al. 2014) </w:t>
      </w:r>
    </w:p>
    <w:p w:rsidR="001354FC" w:rsidRPr="004A1518" w:rsidRDefault="004A68E5" w:rsidP="00484841">
      <w:pPr>
        <w:spacing w:line="276" w:lineRule="auto"/>
        <w:jc w:val="both"/>
        <w:rPr>
          <w:rFonts w:ascii="Times New Roman" w:hAnsi="Times New Roman" w:cs="Times New Roman"/>
          <w:lang w:val="en-GB"/>
          <w:rPrChange w:id="319" w:author="David" w:date="2014-12-08T12:51:00Z">
            <w:rPr>
              <w:rFonts w:ascii="Times New Roman" w:hAnsi="Times New Roman" w:cs="Times New Roman"/>
            </w:rPr>
          </w:rPrChange>
        </w:rPr>
      </w:pPr>
      <w:r w:rsidRPr="004A68E5">
        <w:rPr>
          <w:rFonts w:ascii="Times New Roman" w:hAnsi="Times New Roman" w:cs="Times New Roman"/>
          <w:lang w:val="en-GB"/>
          <w:rPrChange w:id="320" w:author="David" w:date="2014-12-08T12:51:00Z">
            <w:rPr>
              <w:rFonts w:ascii="Times New Roman" w:hAnsi="Times New Roman" w:cs="Times New Roman"/>
              <w:color w:val="0000FF" w:themeColor="hyperlink"/>
              <w:u w:val="single"/>
            </w:rPr>
          </w:rPrChange>
        </w:rPr>
        <w:t>In addition to monitoring the ecosystems of this mountain range (i.e.</w:t>
      </w:r>
      <w:del w:id="321" w:author="David" w:date="2014-12-08T12:19:00Z">
        <w:r w:rsidRPr="004A68E5">
          <w:rPr>
            <w:rFonts w:ascii="Times New Roman" w:hAnsi="Times New Roman" w:cs="Times New Roman"/>
            <w:lang w:val="en-GB"/>
            <w:rPrChange w:id="322" w:author="David" w:date="2014-12-08T12:51:00Z">
              <w:rPr>
                <w:rFonts w:ascii="Times New Roman" w:hAnsi="Times New Roman" w:cs="Times New Roman"/>
                <w:color w:val="0000FF" w:themeColor="hyperlink"/>
                <w:u w:val="single"/>
              </w:rPr>
            </w:rPrChange>
          </w:rPr>
          <w:delText>,</w:delText>
        </w:r>
      </w:del>
      <w:r w:rsidRPr="004A68E5">
        <w:rPr>
          <w:rFonts w:ascii="Times New Roman" w:hAnsi="Times New Roman" w:cs="Times New Roman"/>
          <w:lang w:val="en-GB"/>
          <w:rPrChange w:id="323" w:author="David" w:date="2014-12-08T12:51:00Z">
            <w:rPr>
              <w:rFonts w:ascii="Times New Roman" w:hAnsi="Times New Roman" w:cs="Times New Roman"/>
              <w:color w:val="0000FF" w:themeColor="hyperlink"/>
              <w:u w:val="single"/>
            </w:rPr>
          </w:rPrChange>
        </w:rPr>
        <w:t xml:space="preserve"> collection of recent data from biotic and abiotic variables) the Sierra Nevada </w:t>
      </w:r>
      <w:del w:id="324" w:author="David" w:date="2014-12-08T12:19:00Z">
        <w:r w:rsidRPr="004A68E5">
          <w:rPr>
            <w:rFonts w:ascii="Times New Roman" w:hAnsi="Times New Roman" w:cs="Times New Roman"/>
            <w:lang w:val="en-GB"/>
            <w:rPrChange w:id="325" w:author="David" w:date="2014-12-08T12:51:00Z">
              <w:rPr>
                <w:rFonts w:ascii="Times New Roman" w:hAnsi="Times New Roman" w:cs="Times New Roman"/>
                <w:color w:val="0000FF" w:themeColor="hyperlink"/>
                <w:u w:val="single"/>
              </w:rPr>
            </w:rPrChange>
          </w:rPr>
          <w:delText xml:space="preserve">Global </w:delText>
        </w:r>
      </w:del>
      <w:ins w:id="326" w:author="David" w:date="2014-12-08T12:19:00Z">
        <w:r w:rsidRPr="004A68E5">
          <w:rPr>
            <w:rFonts w:ascii="Times New Roman" w:hAnsi="Times New Roman" w:cs="Times New Roman"/>
            <w:lang w:val="en-GB"/>
            <w:rPrChange w:id="327" w:author="David" w:date="2014-12-08T12:51:00Z">
              <w:rPr>
                <w:rFonts w:ascii="Times New Roman" w:hAnsi="Times New Roman" w:cs="Times New Roman"/>
                <w:color w:val="0000FF" w:themeColor="hyperlink"/>
                <w:u w:val="single"/>
              </w:rPr>
            </w:rPrChange>
          </w:rPr>
          <w:t>Global-</w:t>
        </w:r>
      </w:ins>
      <w:r w:rsidRPr="004A68E5">
        <w:rPr>
          <w:rFonts w:ascii="Times New Roman" w:hAnsi="Times New Roman" w:cs="Times New Roman"/>
          <w:lang w:val="en-GB"/>
          <w:rPrChange w:id="328" w:author="David" w:date="2014-12-08T12:51:00Z">
            <w:rPr>
              <w:rFonts w:ascii="Times New Roman" w:hAnsi="Times New Roman" w:cs="Times New Roman"/>
              <w:color w:val="0000FF" w:themeColor="hyperlink"/>
              <w:u w:val="single"/>
            </w:rPr>
          </w:rPrChange>
        </w:rPr>
        <w:t xml:space="preserve">Change Observatory is incorporating historical information of biodiversity into its information system and some historical experiments and studies are being </w:t>
      </w:r>
      <w:del w:id="329" w:author="David" w:date="2014-12-08T12:20:00Z">
        <w:r w:rsidRPr="004A68E5">
          <w:rPr>
            <w:rFonts w:ascii="Times New Roman" w:hAnsi="Times New Roman" w:cs="Times New Roman"/>
            <w:lang w:val="en-GB"/>
            <w:rPrChange w:id="330" w:author="David" w:date="2014-12-08T12:51:00Z">
              <w:rPr>
                <w:rFonts w:ascii="Times New Roman" w:hAnsi="Times New Roman" w:cs="Times New Roman"/>
                <w:color w:val="0000FF" w:themeColor="hyperlink"/>
                <w:u w:val="single"/>
              </w:rPr>
            </w:rPrChange>
          </w:rPr>
          <w:delText xml:space="preserve">revisited </w:delText>
        </w:r>
      </w:del>
      <w:ins w:id="331" w:author="David" w:date="2014-12-08T12:20:00Z">
        <w:r w:rsidRPr="004A68E5">
          <w:rPr>
            <w:rFonts w:ascii="Times New Roman" w:hAnsi="Times New Roman" w:cs="Times New Roman"/>
            <w:lang w:val="en-GB"/>
            <w:rPrChange w:id="332" w:author="David" w:date="2014-12-08T12:51:00Z">
              <w:rPr>
                <w:rFonts w:ascii="Times New Roman" w:hAnsi="Times New Roman" w:cs="Times New Roman"/>
                <w:color w:val="0000FF" w:themeColor="hyperlink"/>
                <w:u w:val="single"/>
              </w:rPr>
            </w:rPrChange>
          </w:rPr>
          <w:t xml:space="preserve">reviewed </w:t>
        </w:r>
      </w:ins>
      <w:r w:rsidRPr="004A68E5">
        <w:rPr>
          <w:rFonts w:ascii="Times New Roman" w:hAnsi="Times New Roman" w:cs="Times New Roman"/>
          <w:lang w:val="en-GB"/>
          <w:rPrChange w:id="333" w:author="David" w:date="2014-12-08T12:51:00Z">
            <w:rPr>
              <w:rFonts w:ascii="Times New Roman" w:hAnsi="Times New Roman" w:cs="Times New Roman"/>
              <w:color w:val="0000FF" w:themeColor="hyperlink"/>
              <w:u w:val="single"/>
            </w:rPr>
          </w:rPrChange>
        </w:rPr>
        <w:t xml:space="preserve">to detect potential changes due to global change. The dataset described here is a good example of this idea: a singular ecosystem was revisited and resampled 30 years </w:t>
      </w:r>
      <w:del w:id="334" w:author="David" w:date="2014-12-10T16:39:00Z">
        <w:r w:rsidRPr="004A68E5" w:rsidDel="00016146">
          <w:rPr>
            <w:rFonts w:ascii="Times New Roman" w:hAnsi="Times New Roman" w:cs="Times New Roman"/>
            <w:lang w:val="en-GB"/>
            <w:rPrChange w:id="335" w:author="David" w:date="2014-12-08T12:51:00Z">
              <w:rPr>
                <w:rFonts w:ascii="Times New Roman" w:hAnsi="Times New Roman" w:cs="Times New Roman"/>
                <w:color w:val="0000FF" w:themeColor="hyperlink"/>
                <w:u w:val="single"/>
              </w:rPr>
            </w:rPrChange>
          </w:rPr>
          <w:delText xml:space="preserve">after </w:delText>
        </w:r>
      </w:del>
      <w:ins w:id="336" w:author="David" w:date="2014-12-10T16:39:00Z">
        <w:r w:rsidR="00016146" w:rsidRPr="004A68E5">
          <w:rPr>
            <w:rFonts w:ascii="Times New Roman" w:hAnsi="Times New Roman" w:cs="Times New Roman"/>
            <w:lang w:val="en-GB"/>
            <w:rPrChange w:id="337" w:author="David" w:date="2014-12-08T12:51:00Z">
              <w:rPr>
                <w:rFonts w:ascii="Times New Roman" w:hAnsi="Times New Roman" w:cs="Times New Roman"/>
                <w:color w:val="0000FF" w:themeColor="hyperlink"/>
                <w:u w:val="single"/>
              </w:rPr>
            </w:rPrChange>
          </w:rPr>
          <w:t>afte</w:t>
        </w:r>
        <w:r w:rsidR="00016146">
          <w:rPr>
            <w:rFonts w:ascii="Times New Roman" w:hAnsi="Times New Roman" w:cs="Times New Roman"/>
            <w:lang w:val="en-GB"/>
          </w:rPr>
          <w:t>r its inception</w:t>
        </w:r>
        <w:r w:rsidR="00016146" w:rsidRPr="004A68E5">
          <w:rPr>
            <w:rFonts w:ascii="Times New Roman" w:hAnsi="Times New Roman" w:cs="Times New Roman"/>
            <w:lang w:val="en-GB"/>
            <w:rPrChange w:id="338" w:author="David" w:date="2014-12-08T12:51:00Z">
              <w:rPr>
                <w:rFonts w:ascii="Times New Roman" w:hAnsi="Times New Roman" w:cs="Times New Roman"/>
                <w:color w:val="0000FF" w:themeColor="hyperlink"/>
                <w:u w:val="single"/>
              </w:rPr>
            </w:rPrChange>
          </w:rPr>
          <w:t xml:space="preserve"> </w:t>
        </w:r>
      </w:ins>
      <w:r w:rsidRPr="004A68E5">
        <w:rPr>
          <w:rFonts w:ascii="Times New Roman" w:hAnsi="Times New Roman" w:cs="Times New Roman"/>
          <w:lang w:val="en-GB"/>
          <w:rPrChange w:id="339" w:author="David" w:date="2014-12-08T12:51:00Z">
            <w:rPr>
              <w:rFonts w:ascii="Times New Roman" w:hAnsi="Times New Roman" w:cs="Times New Roman"/>
              <w:color w:val="0000FF" w:themeColor="hyperlink"/>
              <w:u w:val="single"/>
            </w:rPr>
          </w:rPrChange>
        </w:rPr>
        <w:t xml:space="preserve">to check </w:t>
      </w:r>
      <w:del w:id="340" w:author="David" w:date="2014-12-10T16:39:00Z">
        <w:r w:rsidRPr="004A68E5" w:rsidDel="00016146">
          <w:rPr>
            <w:rFonts w:ascii="Times New Roman" w:hAnsi="Times New Roman" w:cs="Times New Roman"/>
            <w:lang w:val="en-GB"/>
            <w:rPrChange w:id="341" w:author="David" w:date="2014-12-08T12:51:00Z">
              <w:rPr>
                <w:rFonts w:ascii="Times New Roman" w:hAnsi="Times New Roman" w:cs="Times New Roman"/>
                <w:color w:val="0000FF" w:themeColor="hyperlink"/>
                <w:u w:val="single"/>
              </w:rPr>
            </w:rPrChange>
          </w:rPr>
          <w:delText xml:space="preserve">if </w:delText>
        </w:r>
      </w:del>
      <w:ins w:id="342" w:author="David" w:date="2014-12-10T16:39:00Z">
        <w:r w:rsidR="00016146">
          <w:rPr>
            <w:rFonts w:ascii="Times New Roman" w:hAnsi="Times New Roman" w:cs="Times New Roman"/>
            <w:lang w:val="en-GB"/>
          </w:rPr>
          <w:t>whether</w:t>
        </w:r>
        <w:r w:rsidR="00016146" w:rsidRPr="004A68E5">
          <w:rPr>
            <w:rFonts w:ascii="Times New Roman" w:hAnsi="Times New Roman" w:cs="Times New Roman"/>
            <w:lang w:val="en-GB"/>
            <w:rPrChange w:id="343" w:author="David" w:date="2014-12-08T12:51:00Z">
              <w:rPr>
                <w:rFonts w:ascii="Times New Roman" w:hAnsi="Times New Roman" w:cs="Times New Roman"/>
                <w:color w:val="0000FF" w:themeColor="hyperlink"/>
                <w:u w:val="single"/>
              </w:rPr>
            </w:rPrChange>
          </w:rPr>
          <w:t xml:space="preserve"> </w:t>
        </w:r>
      </w:ins>
      <w:r w:rsidRPr="004A68E5">
        <w:rPr>
          <w:rFonts w:ascii="Times New Roman" w:hAnsi="Times New Roman" w:cs="Times New Roman"/>
          <w:lang w:val="en-GB"/>
          <w:rPrChange w:id="344" w:author="David" w:date="2014-12-08T12:51:00Z">
            <w:rPr>
              <w:rFonts w:ascii="Times New Roman" w:hAnsi="Times New Roman" w:cs="Times New Roman"/>
              <w:color w:val="0000FF" w:themeColor="hyperlink"/>
              <w:u w:val="single"/>
            </w:rPr>
          </w:rPrChange>
        </w:rPr>
        <w:t xml:space="preserve">the phenology of its </w:t>
      </w:r>
      <w:del w:id="345" w:author="David" w:date="2014-12-08T12:20:00Z">
        <w:r w:rsidRPr="004A68E5">
          <w:rPr>
            <w:rFonts w:ascii="Times New Roman" w:hAnsi="Times New Roman" w:cs="Times New Roman"/>
            <w:lang w:val="en-GB"/>
            <w:rPrChange w:id="346" w:author="David" w:date="2014-12-08T12:51:00Z">
              <w:rPr>
                <w:rFonts w:ascii="Times New Roman" w:hAnsi="Times New Roman" w:cs="Times New Roman"/>
                <w:color w:val="0000FF" w:themeColor="hyperlink"/>
                <w:u w:val="single"/>
              </w:rPr>
            </w:rPrChange>
          </w:rPr>
          <w:delText xml:space="preserve">flora </w:delText>
        </w:r>
      </w:del>
      <w:ins w:id="347" w:author="David" w:date="2014-12-08T12:20:00Z">
        <w:r w:rsidRPr="004A68E5">
          <w:rPr>
            <w:rFonts w:ascii="Times New Roman" w:hAnsi="Times New Roman" w:cs="Times New Roman"/>
            <w:lang w:val="en-GB"/>
            <w:rPrChange w:id="348" w:author="David" w:date="2014-12-08T12:51:00Z">
              <w:rPr>
                <w:rFonts w:ascii="Times New Roman" w:hAnsi="Times New Roman" w:cs="Times New Roman"/>
                <w:color w:val="0000FF" w:themeColor="hyperlink"/>
                <w:u w:val="single"/>
              </w:rPr>
            </w:rPrChange>
          </w:rPr>
          <w:t xml:space="preserve">floral </w:t>
        </w:r>
      </w:ins>
      <w:r w:rsidRPr="004A68E5">
        <w:rPr>
          <w:rFonts w:ascii="Times New Roman" w:hAnsi="Times New Roman" w:cs="Times New Roman"/>
          <w:lang w:val="en-GB"/>
          <w:rPrChange w:id="349" w:author="David" w:date="2014-12-08T12:51:00Z">
            <w:rPr>
              <w:rFonts w:ascii="Times New Roman" w:hAnsi="Times New Roman" w:cs="Times New Roman"/>
              <w:color w:val="0000FF" w:themeColor="hyperlink"/>
              <w:u w:val="single"/>
            </w:rPr>
          </w:rPrChange>
        </w:rPr>
        <w:t xml:space="preserve">community has </w:t>
      </w:r>
      <w:del w:id="350" w:author="David" w:date="2014-12-08T12:20:00Z">
        <w:r w:rsidRPr="004A68E5">
          <w:rPr>
            <w:rFonts w:ascii="Times New Roman" w:hAnsi="Times New Roman" w:cs="Times New Roman"/>
            <w:lang w:val="en-GB"/>
            <w:rPrChange w:id="351" w:author="David" w:date="2014-12-08T12:51:00Z">
              <w:rPr>
                <w:rFonts w:ascii="Times New Roman" w:hAnsi="Times New Roman" w:cs="Times New Roman"/>
                <w:color w:val="0000FF" w:themeColor="hyperlink"/>
                <w:u w:val="single"/>
              </w:rPr>
            </w:rPrChange>
          </w:rPr>
          <w:delText xml:space="preserve">suffered </w:delText>
        </w:r>
      </w:del>
      <w:ins w:id="352" w:author="David" w:date="2014-12-08T12:20:00Z">
        <w:r w:rsidRPr="004A68E5">
          <w:rPr>
            <w:rFonts w:ascii="Times New Roman" w:hAnsi="Times New Roman" w:cs="Times New Roman"/>
            <w:lang w:val="en-GB"/>
            <w:rPrChange w:id="353" w:author="David" w:date="2014-12-08T12:51:00Z">
              <w:rPr>
                <w:rFonts w:ascii="Times New Roman" w:hAnsi="Times New Roman" w:cs="Times New Roman"/>
                <w:color w:val="0000FF" w:themeColor="hyperlink"/>
                <w:u w:val="single"/>
              </w:rPr>
            </w:rPrChange>
          </w:rPr>
          <w:t xml:space="preserve">undergone </w:t>
        </w:r>
      </w:ins>
      <w:r w:rsidRPr="004A68E5">
        <w:rPr>
          <w:rFonts w:ascii="Times New Roman" w:hAnsi="Times New Roman" w:cs="Times New Roman"/>
          <w:lang w:val="en-GB"/>
          <w:rPrChange w:id="354" w:author="David" w:date="2014-12-08T12:51:00Z">
            <w:rPr>
              <w:rFonts w:ascii="Times New Roman" w:hAnsi="Times New Roman" w:cs="Times New Roman"/>
              <w:color w:val="0000FF" w:themeColor="hyperlink"/>
              <w:u w:val="single"/>
            </w:rPr>
          </w:rPrChange>
        </w:rPr>
        <w:t xml:space="preserve">changes. </w:t>
      </w:r>
    </w:p>
    <w:p w:rsidR="00FC55A2" w:rsidRPr="004A1518" w:rsidRDefault="004A68E5" w:rsidP="00484841">
      <w:pPr>
        <w:pStyle w:val="Heading4"/>
        <w:spacing w:line="276" w:lineRule="auto"/>
        <w:jc w:val="both"/>
        <w:rPr>
          <w:rFonts w:ascii="Times New Roman" w:hAnsi="Times New Roman" w:cs="Times New Roman"/>
          <w:color w:val="auto"/>
          <w:lang w:val="en-GB"/>
          <w:rPrChange w:id="355" w:author="David" w:date="2014-12-08T12:51:00Z">
            <w:rPr>
              <w:rFonts w:ascii="Times New Roman" w:hAnsi="Times New Roman" w:cs="Times New Roman"/>
              <w:color w:val="auto"/>
            </w:rPr>
          </w:rPrChange>
        </w:rPr>
      </w:pPr>
      <w:bookmarkStart w:id="356" w:name="data-published-through-gbif"/>
      <w:bookmarkEnd w:id="356"/>
      <w:r w:rsidRPr="004A68E5">
        <w:rPr>
          <w:rFonts w:ascii="Times New Roman" w:hAnsi="Times New Roman" w:cs="Times New Roman"/>
          <w:color w:val="auto"/>
          <w:lang w:val="en-GB"/>
          <w:rPrChange w:id="357" w:author="David" w:date="2014-12-08T12:51:00Z">
            <w:rPr>
              <w:rFonts w:ascii="Times New Roman" w:eastAsiaTheme="minorHAnsi" w:hAnsi="Times New Roman" w:cs="Times New Roman"/>
              <w:b w:val="0"/>
              <w:bCs w:val="0"/>
              <w:color w:val="auto"/>
              <w:u w:val="single"/>
            </w:rPr>
          </w:rPrChange>
        </w:rPr>
        <w:t>Data published through GBIF:</w:t>
      </w:r>
    </w:p>
    <w:p w:rsidR="00FC55A2" w:rsidRPr="004A1518" w:rsidRDefault="004A68E5" w:rsidP="00484841">
      <w:pPr>
        <w:spacing w:line="276" w:lineRule="auto"/>
        <w:jc w:val="both"/>
        <w:rPr>
          <w:rFonts w:ascii="Times New Roman" w:hAnsi="Times New Roman" w:cs="Times New Roman"/>
          <w:color w:val="FF0000"/>
          <w:lang w:val="en-GB"/>
          <w:rPrChange w:id="358" w:author="David" w:date="2014-12-08T12:51:00Z">
            <w:rPr>
              <w:rFonts w:ascii="Times New Roman" w:hAnsi="Times New Roman" w:cs="Times New Roman"/>
              <w:color w:val="FF0000"/>
            </w:rPr>
          </w:rPrChange>
        </w:rPr>
      </w:pPr>
      <w:r w:rsidRPr="004A68E5">
        <w:rPr>
          <w:rFonts w:ascii="Times New Roman" w:hAnsi="Times New Roman" w:cs="Times New Roman"/>
          <w:color w:val="FF0000"/>
          <w:lang w:val="en-GB"/>
          <w:rPrChange w:id="359" w:author="David" w:date="2014-12-08T12:51:00Z">
            <w:rPr>
              <w:rFonts w:ascii="Times New Roman" w:hAnsi="Times New Roman" w:cs="Times New Roman"/>
              <w:color w:val="FF0000"/>
              <w:u w:val="single"/>
            </w:rPr>
          </w:rPrChange>
        </w:rPr>
        <w:t>http://www.gbif.es:8080/ipt/resource.do?r=obsnev @TODO(cambiar link; Hablar con Katia)</w:t>
      </w:r>
    </w:p>
    <w:p w:rsidR="00FC55A2" w:rsidRPr="004A1518" w:rsidRDefault="004A68E5" w:rsidP="00484841">
      <w:pPr>
        <w:pStyle w:val="Heading3"/>
        <w:spacing w:line="276" w:lineRule="auto"/>
        <w:jc w:val="both"/>
        <w:rPr>
          <w:rFonts w:ascii="Times New Roman" w:hAnsi="Times New Roman" w:cs="Times New Roman"/>
          <w:color w:val="auto"/>
          <w:lang w:val="en-GB"/>
          <w:rPrChange w:id="360" w:author="David" w:date="2014-12-08T12:51:00Z">
            <w:rPr>
              <w:rFonts w:ascii="Times New Roman" w:hAnsi="Times New Roman" w:cs="Times New Roman"/>
              <w:color w:val="auto"/>
            </w:rPr>
          </w:rPrChange>
        </w:rPr>
      </w:pPr>
      <w:bookmarkStart w:id="361" w:name="taxonomic-coverage"/>
      <w:bookmarkEnd w:id="361"/>
      <w:r w:rsidRPr="004A68E5">
        <w:rPr>
          <w:rFonts w:ascii="Times New Roman" w:hAnsi="Times New Roman" w:cs="Times New Roman"/>
          <w:color w:val="auto"/>
          <w:lang w:val="en-GB"/>
          <w:rPrChange w:id="362" w:author="David" w:date="2014-12-08T12:51:00Z">
            <w:rPr>
              <w:rFonts w:ascii="Times New Roman" w:eastAsiaTheme="minorHAnsi" w:hAnsi="Times New Roman" w:cs="Times New Roman"/>
              <w:b w:val="0"/>
              <w:bCs w:val="0"/>
              <w:color w:val="auto"/>
              <w:sz w:val="24"/>
              <w:szCs w:val="24"/>
              <w:u w:val="single"/>
            </w:rPr>
          </w:rPrChange>
        </w:rPr>
        <w:t>Taxonomic coverage</w:t>
      </w:r>
    </w:p>
    <w:p w:rsidR="00FC55A2" w:rsidRPr="004A1518" w:rsidRDefault="004A68E5" w:rsidP="00484841">
      <w:pPr>
        <w:spacing w:line="276" w:lineRule="auto"/>
        <w:jc w:val="both"/>
        <w:rPr>
          <w:rFonts w:ascii="Times New Roman" w:hAnsi="Times New Roman" w:cs="Times New Roman"/>
          <w:lang w:val="en-GB"/>
          <w:rPrChange w:id="363" w:author="David" w:date="2014-12-08T12:51:00Z">
            <w:rPr>
              <w:rFonts w:ascii="Times New Roman" w:hAnsi="Times New Roman" w:cs="Times New Roman"/>
            </w:rPr>
          </w:rPrChange>
        </w:rPr>
      </w:pPr>
      <w:r w:rsidRPr="004A68E5">
        <w:rPr>
          <w:rFonts w:ascii="Times New Roman" w:hAnsi="Times New Roman" w:cs="Times New Roman"/>
          <w:lang w:val="en-GB"/>
          <w:rPrChange w:id="364" w:author="David" w:date="2014-12-08T12:51:00Z">
            <w:rPr>
              <w:rFonts w:ascii="Times New Roman" w:hAnsi="Times New Roman" w:cs="Times New Roman"/>
              <w:color w:val="0000FF" w:themeColor="hyperlink"/>
              <w:u w:val="single"/>
            </w:rPr>
          </w:rPrChange>
        </w:rPr>
        <w:t xml:space="preserve">This dataset </w:t>
      </w:r>
      <w:del w:id="365" w:author="David" w:date="2014-12-10T16:40:00Z">
        <w:r w:rsidRPr="004A68E5" w:rsidDel="00016146">
          <w:rPr>
            <w:rFonts w:ascii="Times New Roman" w:hAnsi="Times New Roman" w:cs="Times New Roman"/>
            <w:lang w:val="en-GB"/>
            <w:rPrChange w:id="366" w:author="David" w:date="2014-12-08T12:51:00Z">
              <w:rPr>
                <w:rFonts w:ascii="Times New Roman" w:hAnsi="Times New Roman" w:cs="Times New Roman"/>
                <w:color w:val="0000FF" w:themeColor="hyperlink"/>
                <w:u w:val="single"/>
              </w:rPr>
            </w:rPrChange>
          </w:rPr>
          <w:delText xml:space="preserve">include </w:delText>
        </w:r>
      </w:del>
      <w:ins w:id="367" w:author="David" w:date="2014-12-10T16:40:00Z">
        <w:r w:rsidR="00016146" w:rsidRPr="004A68E5">
          <w:rPr>
            <w:rFonts w:ascii="Times New Roman" w:hAnsi="Times New Roman" w:cs="Times New Roman"/>
            <w:lang w:val="en-GB"/>
            <w:rPrChange w:id="368" w:author="David" w:date="2014-12-08T12:51:00Z">
              <w:rPr>
                <w:rFonts w:ascii="Times New Roman" w:hAnsi="Times New Roman" w:cs="Times New Roman"/>
                <w:color w:val="0000FF" w:themeColor="hyperlink"/>
                <w:u w:val="single"/>
              </w:rPr>
            </w:rPrChange>
          </w:rPr>
          <w:t>includ</w:t>
        </w:r>
        <w:r w:rsidR="00016146">
          <w:rPr>
            <w:rFonts w:ascii="Times New Roman" w:hAnsi="Times New Roman" w:cs="Times New Roman"/>
            <w:lang w:val="en-GB"/>
          </w:rPr>
          <w:t>es</w:t>
        </w:r>
        <w:r w:rsidR="00016146" w:rsidRPr="004A68E5">
          <w:rPr>
            <w:rFonts w:ascii="Times New Roman" w:hAnsi="Times New Roman" w:cs="Times New Roman"/>
            <w:lang w:val="en-GB"/>
            <w:rPrChange w:id="369" w:author="David" w:date="2014-12-08T12:51:00Z">
              <w:rPr>
                <w:rFonts w:ascii="Times New Roman" w:hAnsi="Times New Roman" w:cs="Times New Roman"/>
                <w:color w:val="0000FF" w:themeColor="hyperlink"/>
                <w:u w:val="single"/>
              </w:rPr>
            </w:rPrChange>
          </w:rPr>
          <w:t xml:space="preserve"> </w:t>
        </w:r>
      </w:ins>
      <w:r w:rsidRPr="004A68E5">
        <w:rPr>
          <w:rFonts w:ascii="Times New Roman" w:hAnsi="Times New Roman" w:cs="Times New Roman"/>
          <w:lang w:val="en-GB"/>
          <w:rPrChange w:id="370" w:author="David" w:date="2014-12-08T12:51:00Z">
            <w:rPr>
              <w:rFonts w:ascii="Times New Roman" w:hAnsi="Times New Roman" w:cs="Times New Roman"/>
              <w:color w:val="0000FF" w:themeColor="hyperlink"/>
              <w:u w:val="single"/>
            </w:rPr>
          </w:rPrChange>
        </w:rPr>
        <w:t xml:space="preserve">records of </w:t>
      </w:r>
      <w:ins w:id="371" w:author="David" w:date="2014-12-10T16:40:00Z">
        <w:r w:rsidR="00016146">
          <w:rPr>
            <w:rFonts w:ascii="Times New Roman" w:hAnsi="Times New Roman" w:cs="Times New Roman"/>
            <w:lang w:val="en-GB"/>
          </w:rPr>
          <w:t xml:space="preserve">the </w:t>
        </w:r>
      </w:ins>
      <w:r w:rsidRPr="004A68E5">
        <w:rPr>
          <w:rFonts w:ascii="Times New Roman" w:hAnsi="Times New Roman" w:cs="Times New Roman"/>
          <w:lang w:val="en-GB"/>
          <w:rPrChange w:id="372" w:author="David" w:date="2014-12-08T12:51:00Z">
            <w:rPr>
              <w:rFonts w:ascii="Times New Roman" w:hAnsi="Times New Roman" w:cs="Times New Roman"/>
              <w:color w:val="0000FF" w:themeColor="hyperlink"/>
              <w:u w:val="single"/>
            </w:rPr>
          </w:rPrChange>
        </w:rPr>
        <w:t>phylum Magnoliophyta (10940 records, 99.41%) and marginally Pteridophyta (63 records, below 1</w:t>
      </w:r>
      <w:del w:id="373" w:author="David" w:date="2014-12-10T16:41:00Z">
        <w:r w:rsidRPr="004A68E5" w:rsidDel="00016146">
          <w:rPr>
            <w:rFonts w:ascii="Times New Roman" w:hAnsi="Times New Roman" w:cs="Times New Roman"/>
            <w:lang w:val="en-GB"/>
            <w:rPrChange w:id="374" w:author="David" w:date="2014-12-08T12:51:00Z">
              <w:rPr>
                <w:rFonts w:ascii="Times New Roman" w:hAnsi="Times New Roman" w:cs="Times New Roman"/>
                <w:color w:val="0000FF" w:themeColor="hyperlink"/>
                <w:u w:val="single"/>
              </w:rPr>
            </w:rPrChange>
          </w:rPr>
          <w:delText xml:space="preserve"> </w:delText>
        </w:r>
      </w:del>
      <w:r w:rsidRPr="004A68E5">
        <w:rPr>
          <w:rFonts w:ascii="Times New Roman" w:hAnsi="Times New Roman" w:cs="Times New Roman"/>
          <w:lang w:val="en-GB"/>
          <w:rPrChange w:id="375" w:author="David" w:date="2014-12-08T12:51:00Z">
            <w:rPr>
              <w:rFonts w:ascii="Times New Roman" w:hAnsi="Times New Roman" w:cs="Times New Roman"/>
              <w:color w:val="0000FF" w:themeColor="hyperlink"/>
              <w:u w:val="single"/>
            </w:rPr>
          </w:rPrChange>
        </w:rPr>
        <w:t xml:space="preserve">% of total records). Most of the records included in this dataset belong to both </w:t>
      </w:r>
      <w:ins w:id="376" w:author="David" w:date="2014-12-10T16:40:00Z">
        <w:r w:rsidR="00016146">
          <w:rPr>
            <w:rFonts w:ascii="Times New Roman" w:hAnsi="Times New Roman" w:cs="Times New Roman"/>
            <w:lang w:val="en-GB"/>
          </w:rPr>
          <w:t xml:space="preserve">the </w:t>
        </w:r>
      </w:ins>
      <w:r w:rsidRPr="004A68E5">
        <w:rPr>
          <w:rFonts w:ascii="Times New Roman" w:hAnsi="Times New Roman" w:cs="Times New Roman"/>
          <w:lang w:val="en-GB"/>
          <w:rPrChange w:id="377" w:author="David" w:date="2014-12-08T12:51:00Z">
            <w:rPr>
              <w:rFonts w:ascii="Times New Roman" w:hAnsi="Times New Roman" w:cs="Times New Roman"/>
              <w:color w:val="0000FF" w:themeColor="hyperlink"/>
              <w:u w:val="single"/>
            </w:rPr>
          </w:rPrChange>
        </w:rPr>
        <w:t>class Magnoliopsida (6057 records; 55.04</w:t>
      </w:r>
      <w:del w:id="378" w:author="David" w:date="2014-12-10T16:41:00Z">
        <w:r w:rsidRPr="004A68E5" w:rsidDel="00016146">
          <w:rPr>
            <w:rFonts w:ascii="Times New Roman" w:hAnsi="Times New Roman" w:cs="Times New Roman"/>
            <w:lang w:val="en-GB"/>
            <w:rPrChange w:id="379" w:author="David" w:date="2014-12-08T12:51:00Z">
              <w:rPr>
                <w:rFonts w:ascii="Times New Roman" w:hAnsi="Times New Roman" w:cs="Times New Roman"/>
                <w:color w:val="0000FF" w:themeColor="hyperlink"/>
                <w:u w:val="single"/>
              </w:rPr>
            </w:rPrChange>
          </w:rPr>
          <w:delText xml:space="preserve"> </w:delText>
        </w:r>
      </w:del>
      <w:r w:rsidRPr="004A68E5">
        <w:rPr>
          <w:rFonts w:ascii="Times New Roman" w:hAnsi="Times New Roman" w:cs="Times New Roman"/>
          <w:lang w:val="en-GB"/>
          <w:rPrChange w:id="380" w:author="David" w:date="2014-12-08T12:51:00Z">
            <w:rPr>
              <w:rFonts w:ascii="Times New Roman" w:hAnsi="Times New Roman" w:cs="Times New Roman"/>
              <w:color w:val="0000FF" w:themeColor="hyperlink"/>
              <w:u w:val="single"/>
            </w:rPr>
          </w:rPrChange>
        </w:rPr>
        <w:t>%) and Liliopsida (4883 records; 44.37</w:t>
      </w:r>
      <w:del w:id="381" w:author="David" w:date="2014-12-10T16:41:00Z">
        <w:r w:rsidRPr="004A68E5" w:rsidDel="00016146">
          <w:rPr>
            <w:rFonts w:ascii="Times New Roman" w:hAnsi="Times New Roman" w:cs="Times New Roman"/>
            <w:lang w:val="en-GB"/>
            <w:rPrChange w:id="382" w:author="David" w:date="2014-12-08T12:51:00Z">
              <w:rPr>
                <w:rFonts w:ascii="Times New Roman" w:hAnsi="Times New Roman" w:cs="Times New Roman"/>
                <w:color w:val="0000FF" w:themeColor="hyperlink"/>
                <w:u w:val="single"/>
              </w:rPr>
            </w:rPrChange>
          </w:rPr>
          <w:delText xml:space="preserve"> </w:delText>
        </w:r>
      </w:del>
      <w:r w:rsidRPr="004A68E5">
        <w:rPr>
          <w:rFonts w:ascii="Times New Roman" w:hAnsi="Times New Roman" w:cs="Times New Roman"/>
          <w:lang w:val="en-GB"/>
          <w:rPrChange w:id="383" w:author="David" w:date="2014-12-08T12:51:00Z">
            <w:rPr>
              <w:rFonts w:ascii="Times New Roman" w:hAnsi="Times New Roman" w:cs="Times New Roman"/>
              <w:color w:val="0000FF" w:themeColor="hyperlink"/>
              <w:u w:val="single"/>
            </w:rPr>
          </w:rPrChange>
        </w:rPr>
        <w:t xml:space="preserve">%). The class Psilotopsida is represented by 63 records. There are 19 orders represented in the dataset, </w:t>
      </w:r>
      <w:del w:id="384" w:author="David" w:date="2014-12-08T12:21:00Z">
        <w:r w:rsidRPr="004A68E5">
          <w:rPr>
            <w:rFonts w:ascii="Times New Roman" w:hAnsi="Times New Roman" w:cs="Times New Roman"/>
            <w:lang w:val="en-GB"/>
            <w:rPrChange w:id="385" w:author="David" w:date="2014-12-08T12:51:00Z">
              <w:rPr>
                <w:rFonts w:ascii="Times New Roman" w:hAnsi="Times New Roman" w:cs="Times New Roman"/>
                <w:color w:val="0000FF" w:themeColor="hyperlink"/>
                <w:u w:val="single"/>
              </w:rPr>
            </w:rPrChange>
          </w:rPr>
          <w:delText xml:space="preserve">being </w:delText>
        </w:r>
      </w:del>
      <w:r w:rsidRPr="004A68E5">
        <w:rPr>
          <w:rFonts w:ascii="Times New Roman" w:hAnsi="Times New Roman" w:cs="Times New Roman"/>
          <w:lang w:val="en-GB"/>
          <w:rPrChange w:id="386" w:author="David" w:date="2014-12-08T12:51:00Z">
            <w:rPr>
              <w:rFonts w:ascii="Times New Roman" w:hAnsi="Times New Roman" w:cs="Times New Roman"/>
              <w:color w:val="0000FF" w:themeColor="hyperlink"/>
              <w:u w:val="single"/>
            </w:rPr>
          </w:rPrChange>
        </w:rPr>
        <w:t>Poales (44.25</w:t>
      </w:r>
      <w:del w:id="387" w:author="David" w:date="2014-12-10T16:41:00Z">
        <w:r w:rsidRPr="004A68E5" w:rsidDel="00016146">
          <w:rPr>
            <w:rFonts w:ascii="Times New Roman" w:hAnsi="Times New Roman" w:cs="Times New Roman"/>
            <w:lang w:val="en-GB"/>
            <w:rPrChange w:id="388" w:author="David" w:date="2014-12-08T12:51:00Z">
              <w:rPr>
                <w:rFonts w:ascii="Times New Roman" w:hAnsi="Times New Roman" w:cs="Times New Roman"/>
                <w:color w:val="0000FF" w:themeColor="hyperlink"/>
                <w:u w:val="single"/>
              </w:rPr>
            </w:rPrChange>
          </w:rPr>
          <w:delText xml:space="preserve"> </w:delText>
        </w:r>
      </w:del>
      <w:r w:rsidRPr="004A68E5">
        <w:rPr>
          <w:rFonts w:ascii="Times New Roman" w:hAnsi="Times New Roman" w:cs="Times New Roman"/>
          <w:lang w:val="en-GB"/>
          <w:rPrChange w:id="389" w:author="David" w:date="2014-12-08T12:51:00Z">
            <w:rPr>
              <w:rFonts w:ascii="Times New Roman" w:hAnsi="Times New Roman" w:cs="Times New Roman"/>
              <w:color w:val="0000FF" w:themeColor="hyperlink"/>
              <w:u w:val="single"/>
            </w:rPr>
          </w:rPrChange>
        </w:rPr>
        <w:t>%) and Lamiales (12.52</w:t>
      </w:r>
      <w:del w:id="390" w:author="David" w:date="2014-12-10T16:41:00Z">
        <w:r w:rsidRPr="004A68E5" w:rsidDel="00016146">
          <w:rPr>
            <w:rFonts w:ascii="Times New Roman" w:hAnsi="Times New Roman" w:cs="Times New Roman"/>
            <w:lang w:val="en-GB"/>
            <w:rPrChange w:id="391" w:author="David" w:date="2014-12-08T12:51:00Z">
              <w:rPr>
                <w:rFonts w:ascii="Times New Roman" w:hAnsi="Times New Roman" w:cs="Times New Roman"/>
                <w:color w:val="0000FF" w:themeColor="hyperlink"/>
                <w:u w:val="single"/>
              </w:rPr>
            </w:rPrChange>
          </w:rPr>
          <w:delText xml:space="preserve"> </w:delText>
        </w:r>
      </w:del>
      <w:r w:rsidRPr="004A68E5">
        <w:rPr>
          <w:rFonts w:ascii="Times New Roman" w:hAnsi="Times New Roman" w:cs="Times New Roman"/>
          <w:lang w:val="en-GB"/>
          <w:rPrChange w:id="392" w:author="David" w:date="2014-12-08T12:51:00Z">
            <w:rPr>
              <w:rFonts w:ascii="Times New Roman" w:hAnsi="Times New Roman" w:cs="Times New Roman"/>
              <w:color w:val="0000FF" w:themeColor="hyperlink"/>
              <w:u w:val="single"/>
            </w:rPr>
          </w:rPrChange>
        </w:rPr>
        <w:t xml:space="preserve">%) </w:t>
      </w:r>
      <w:ins w:id="393" w:author="David" w:date="2014-12-08T12:21:00Z">
        <w:r w:rsidRPr="004A68E5">
          <w:rPr>
            <w:rFonts w:ascii="Times New Roman" w:hAnsi="Times New Roman" w:cs="Times New Roman"/>
            <w:lang w:val="en-GB"/>
            <w:rPrChange w:id="394" w:author="David" w:date="2014-12-08T12:51:00Z">
              <w:rPr>
                <w:rFonts w:ascii="Times New Roman" w:hAnsi="Times New Roman" w:cs="Times New Roman"/>
                <w:color w:val="0000FF" w:themeColor="hyperlink"/>
                <w:u w:val="single"/>
              </w:rPr>
            </w:rPrChange>
          </w:rPr>
          <w:t xml:space="preserve">being </w:t>
        </w:r>
      </w:ins>
      <w:r w:rsidRPr="004A68E5">
        <w:rPr>
          <w:rFonts w:ascii="Times New Roman" w:hAnsi="Times New Roman" w:cs="Times New Roman"/>
          <w:lang w:val="en-GB"/>
          <w:rPrChange w:id="395" w:author="David" w:date="2014-12-08T12:51:00Z">
            <w:rPr>
              <w:rFonts w:ascii="Times New Roman" w:hAnsi="Times New Roman" w:cs="Times New Roman"/>
              <w:color w:val="0000FF" w:themeColor="hyperlink"/>
              <w:u w:val="single"/>
            </w:rPr>
          </w:rPrChange>
        </w:rPr>
        <w:t xml:space="preserve">the </w:t>
      </w:r>
      <w:del w:id="396" w:author="David" w:date="2014-12-08T12:21:00Z">
        <w:r w:rsidRPr="004A68E5">
          <w:rPr>
            <w:rFonts w:ascii="Times New Roman" w:hAnsi="Times New Roman" w:cs="Times New Roman"/>
            <w:lang w:val="en-GB"/>
            <w:rPrChange w:id="397" w:author="David" w:date="2014-12-08T12:51:00Z">
              <w:rPr>
                <w:rFonts w:ascii="Times New Roman" w:hAnsi="Times New Roman" w:cs="Times New Roman"/>
                <w:color w:val="0000FF" w:themeColor="hyperlink"/>
                <w:u w:val="single"/>
              </w:rPr>
            </w:rPrChange>
          </w:rPr>
          <w:delText xml:space="preserve">mosts </w:delText>
        </w:r>
      </w:del>
      <w:ins w:id="398" w:author="David" w:date="2014-12-08T12:21:00Z">
        <w:r w:rsidRPr="004A68E5">
          <w:rPr>
            <w:rFonts w:ascii="Times New Roman" w:hAnsi="Times New Roman" w:cs="Times New Roman"/>
            <w:lang w:val="en-GB"/>
            <w:rPrChange w:id="399" w:author="David" w:date="2014-12-08T12:51:00Z">
              <w:rPr>
                <w:rFonts w:ascii="Times New Roman" w:hAnsi="Times New Roman" w:cs="Times New Roman"/>
                <w:color w:val="0000FF" w:themeColor="hyperlink"/>
                <w:u w:val="single"/>
              </w:rPr>
            </w:rPrChange>
          </w:rPr>
          <w:t xml:space="preserve">most </w:t>
        </w:r>
      </w:ins>
      <w:r w:rsidRPr="004A68E5">
        <w:rPr>
          <w:rFonts w:ascii="Times New Roman" w:hAnsi="Times New Roman" w:cs="Times New Roman"/>
          <w:lang w:val="en-GB"/>
          <w:rPrChange w:id="400" w:author="David" w:date="2014-12-08T12:51:00Z">
            <w:rPr>
              <w:rFonts w:ascii="Times New Roman" w:hAnsi="Times New Roman" w:cs="Times New Roman"/>
              <w:color w:val="0000FF" w:themeColor="hyperlink"/>
              <w:u w:val="single"/>
            </w:rPr>
          </w:rPrChange>
        </w:rPr>
        <w:t xml:space="preserve">important order from classes Liliopsida and </w:t>
      </w:r>
      <w:del w:id="401" w:author="David" w:date="2014-12-08T12:21:00Z">
        <w:r w:rsidRPr="004A68E5">
          <w:rPr>
            <w:rFonts w:ascii="Times New Roman" w:hAnsi="Times New Roman" w:cs="Times New Roman"/>
            <w:lang w:val="en-GB"/>
            <w:rPrChange w:id="402" w:author="David" w:date="2014-12-08T12:51:00Z">
              <w:rPr>
                <w:rFonts w:ascii="Times New Roman" w:hAnsi="Times New Roman" w:cs="Times New Roman"/>
                <w:color w:val="0000FF" w:themeColor="hyperlink"/>
                <w:u w:val="single"/>
              </w:rPr>
            </w:rPrChange>
          </w:rPr>
          <w:delText xml:space="preserve">Magnoliopsida </w:delText>
        </w:r>
      </w:del>
      <w:ins w:id="403" w:author="David" w:date="2014-12-08T12:21:00Z">
        <w:r w:rsidRPr="004A68E5">
          <w:rPr>
            <w:rFonts w:ascii="Times New Roman" w:hAnsi="Times New Roman" w:cs="Times New Roman"/>
            <w:lang w:val="en-GB"/>
            <w:rPrChange w:id="404" w:author="David" w:date="2014-12-08T12:51:00Z">
              <w:rPr>
                <w:rFonts w:ascii="Times New Roman" w:hAnsi="Times New Roman" w:cs="Times New Roman"/>
                <w:color w:val="0000FF" w:themeColor="hyperlink"/>
                <w:u w:val="single"/>
              </w:rPr>
            </w:rPrChange>
          </w:rPr>
          <w:t xml:space="preserve">Magnoliopsida, </w:t>
        </w:r>
      </w:ins>
      <w:r w:rsidRPr="004A68E5">
        <w:rPr>
          <w:rFonts w:ascii="Times New Roman" w:hAnsi="Times New Roman" w:cs="Times New Roman"/>
          <w:lang w:val="en-GB"/>
          <w:rPrChange w:id="405" w:author="David" w:date="2014-12-08T12:51:00Z">
            <w:rPr>
              <w:rFonts w:ascii="Times New Roman" w:hAnsi="Times New Roman" w:cs="Times New Roman"/>
              <w:color w:val="0000FF" w:themeColor="hyperlink"/>
              <w:u w:val="single"/>
            </w:rPr>
          </w:rPrChange>
        </w:rPr>
        <w:t xml:space="preserve">respectively (Figure 2). </w:t>
      </w:r>
      <w:ins w:id="406" w:author="David" w:date="2014-12-08T12:21:00Z">
        <w:r w:rsidRPr="004A68E5">
          <w:rPr>
            <w:rFonts w:ascii="Times New Roman" w:hAnsi="Times New Roman" w:cs="Times New Roman"/>
            <w:lang w:val="en-GB"/>
            <w:rPrChange w:id="407" w:author="David" w:date="2014-12-08T12:51:00Z">
              <w:rPr>
                <w:rFonts w:ascii="Times New Roman" w:hAnsi="Times New Roman" w:cs="Times New Roman"/>
                <w:color w:val="0000FF" w:themeColor="hyperlink"/>
                <w:u w:val="single"/>
              </w:rPr>
            </w:rPrChange>
          </w:rPr>
          <w:t xml:space="preserve">The class </w:t>
        </w:r>
      </w:ins>
      <w:r w:rsidRPr="004A68E5">
        <w:rPr>
          <w:rFonts w:ascii="Times New Roman" w:hAnsi="Times New Roman" w:cs="Times New Roman"/>
          <w:lang w:val="en-GB"/>
          <w:rPrChange w:id="408" w:author="David" w:date="2014-12-08T12:51:00Z">
            <w:rPr>
              <w:rFonts w:ascii="Times New Roman" w:hAnsi="Times New Roman" w:cs="Times New Roman"/>
              <w:color w:val="0000FF" w:themeColor="hyperlink"/>
              <w:u w:val="single"/>
            </w:rPr>
          </w:rPrChange>
        </w:rPr>
        <w:t xml:space="preserve">Psilotopsida </w:t>
      </w:r>
      <w:del w:id="409" w:author="David" w:date="2014-12-08T12:21:00Z">
        <w:r w:rsidRPr="004A68E5">
          <w:rPr>
            <w:rFonts w:ascii="Times New Roman" w:hAnsi="Times New Roman" w:cs="Times New Roman"/>
            <w:lang w:val="en-GB"/>
            <w:rPrChange w:id="410" w:author="David" w:date="2014-12-08T12:51:00Z">
              <w:rPr>
                <w:rFonts w:ascii="Times New Roman" w:hAnsi="Times New Roman" w:cs="Times New Roman"/>
                <w:color w:val="0000FF" w:themeColor="hyperlink"/>
                <w:u w:val="single"/>
              </w:rPr>
            </w:rPrChange>
          </w:rPr>
          <w:delText xml:space="preserve">class </w:delText>
        </w:r>
      </w:del>
      <w:r w:rsidRPr="004A68E5">
        <w:rPr>
          <w:rFonts w:ascii="Times New Roman" w:hAnsi="Times New Roman" w:cs="Times New Roman"/>
          <w:lang w:val="en-GB"/>
          <w:rPrChange w:id="411" w:author="David" w:date="2014-12-08T12:51:00Z">
            <w:rPr>
              <w:rFonts w:ascii="Times New Roman" w:hAnsi="Times New Roman" w:cs="Times New Roman"/>
              <w:color w:val="0000FF" w:themeColor="hyperlink"/>
              <w:u w:val="single"/>
            </w:rPr>
          </w:rPrChange>
        </w:rPr>
        <w:t xml:space="preserve">is represented only by order Ophioglossales. In this collection, 28 families are represented, with Cyperaceae, Poaceae and Fabaceae being the families with </w:t>
      </w:r>
      <w:del w:id="412" w:author="David" w:date="2014-12-08T12:22:00Z">
        <w:r w:rsidRPr="004A68E5">
          <w:rPr>
            <w:rFonts w:ascii="Times New Roman" w:hAnsi="Times New Roman" w:cs="Times New Roman"/>
            <w:lang w:val="en-GB"/>
            <w:rPrChange w:id="413" w:author="David" w:date="2014-12-08T12:51:00Z">
              <w:rPr>
                <w:rFonts w:ascii="Times New Roman" w:hAnsi="Times New Roman" w:cs="Times New Roman"/>
                <w:color w:val="0000FF" w:themeColor="hyperlink"/>
                <w:u w:val="single"/>
              </w:rPr>
            </w:rPrChange>
          </w:rPr>
          <w:delText xml:space="preserve">major </w:delText>
        </w:r>
      </w:del>
      <w:ins w:id="414" w:author="David" w:date="2014-12-08T12:22:00Z">
        <w:r w:rsidRPr="004A68E5">
          <w:rPr>
            <w:rFonts w:ascii="Times New Roman" w:hAnsi="Times New Roman" w:cs="Times New Roman"/>
            <w:lang w:val="en-GB"/>
            <w:rPrChange w:id="415" w:author="David" w:date="2014-12-08T12:51:00Z">
              <w:rPr>
                <w:rFonts w:ascii="Times New Roman" w:hAnsi="Times New Roman" w:cs="Times New Roman"/>
                <w:color w:val="0000FF" w:themeColor="hyperlink"/>
                <w:u w:val="single"/>
              </w:rPr>
            </w:rPrChange>
          </w:rPr>
          <w:t xml:space="preserve">highest </w:t>
        </w:r>
      </w:ins>
      <w:r w:rsidRPr="004A68E5">
        <w:rPr>
          <w:rFonts w:ascii="Times New Roman" w:hAnsi="Times New Roman" w:cs="Times New Roman"/>
          <w:lang w:val="en-GB"/>
          <w:rPrChange w:id="416" w:author="David" w:date="2014-12-08T12:51:00Z">
            <w:rPr>
              <w:rFonts w:ascii="Times New Roman" w:hAnsi="Times New Roman" w:cs="Times New Roman"/>
              <w:color w:val="0000FF" w:themeColor="hyperlink"/>
              <w:u w:val="single"/>
            </w:rPr>
          </w:rPrChange>
        </w:rPr>
        <w:t>number of records (Figure 3). The dataset contains 72 taxa belonging to 51 genera.</w:t>
      </w:r>
      <w:del w:id="417" w:author="David" w:date="2014-12-08T12:22:00Z">
        <w:r w:rsidRPr="004A68E5">
          <w:rPr>
            <w:rFonts w:ascii="Times New Roman" w:hAnsi="Times New Roman" w:cs="Times New Roman"/>
            <w:lang w:val="en-GB"/>
            <w:rPrChange w:id="418" w:author="David" w:date="2014-12-08T12:51:00Z">
              <w:rPr>
                <w:rFonts w:ascii="Times New Roman" w:hAnsi="Times New Roman" w:cs="Times New Roman"/>
                <w:color w:val="0000FF" w:themeColor="hyperlink"/>
                <w:u w:val="single"/>
              </w:rPr>
            </w:rPrChange>
          </w:rPr>
          <w:delText xml:space="preserve"> Carex</w:delText>
        </w:r>
      </w:del>
      <w:ins w:id="419" w:author="David" w:date="2014-12-08T12:22:00Z">
        <w:r w:rsidRPr="004A68E5">
          <w:rPr>
            <w:rFonts w:ascii="Times New Roman" w:hAnsi="Times New Roman" w:cs="Times New Roman"/>
            <w:lang w:val="en-GB"/>
            <w:rPrChange w:id="420" w:author="David" w:date="2014-12-08T12:51:00Z">
              <w:rPr>
                <w:rFonts w:ascii="Times New Roman" w:hAnsi="Times New Roman" w:cs="Times New Roman"/>
                <w:color w:val="0000FF" w:themeColor="hyperlink"/>
                <w:u w:val="single"/>
              </w:rPr>
            </w:rPrChange>
          </w:rPr>
          <w:t xml:space="preserve"> </w:t>
        </w:r>
        <w:r w:rsidRPr="004A68E5">
          <w:rPr>
            <w:rFonts w:ascii="Times New Roman" w:hAnsi="Times New Roman" w:cs="Times New Roman"/>
            <w:i/>
            <w:lang w:val="en-GB"/>
            <w:rPrChange w:id="421" w:author="David" w:date="2014-12-08T12:51:00Z">
              <w:rPr>
                <w:rFonts w:ascii="Times New Roman" w:hAnsi="Times New Roman" w:cs="Times New Roman"/>
                <w:color w:val="0000FF" w:themeColor="hyperlink"/>
                <w:u w:val="single"/>
              </w:rPr>
            </w:rPrChange>
          </w:rPr>
          <w:t>Carex</w:t>
        </w:r>
      </w:ins>
      <w:r w:rsidRPr="004A68E5">
        <w:rPr>
          <w:rFonts w:ascii="Times New Roman" w:hAnsi="Times New Roman" w:cs="Times New Roman"/>
          <w:lang w:val="en-GB"/>
          <w:rPrChange w:id="422" w:author="David" w:date="2014-12-08T12:51:00Z">
            <w:rPr>
              <w:rFonts w:ascii="Times New Roman" w:hAnsi="Times New Roman" w:cs="Times New Roman"/>
              <w:color w:val="0000FF" w:themeColor="hyperlink"/>
              <w:u w:val="single"/>
            </w:rPr>
          </w:rPrChange>
        </w:rPr>
        <w:t xml:space="preserve">, </w:t>
      </w:r>
      <w:del w:id="423" w:author="David" w:date="2014-12-08T12:22:00Z">
        <w:r w:rsidRPr="004A68E5">
          <w:rPr>
            <w:rFonts w:ascii="Times New Roman" w:hAnsi="Times New Roman" w:cs="Times New Roman"/>
            <w:lang w:val="en-GB"/>
            <w:rPrChange w:id="424" w:author="David" w:date="2014-12-08T12:51:00Z">
              <w:rPr>
                <w:rFonts w:ascii="Times New Roman" w:hAnsi="Times New Roman" w:cs="Times New Roman"/>
                <w:color w:val="0000FF" w:themeColor="hyperlink"/>
                <w:u w:val="single"/>
              </w:rPr>
            </w:rPrChange>
          </w:rPr>
          <w:delText xml:space="preserve">Nardus </w:delText>
        </w:r>
      </w:del>
      <w:ins w:id="425" w:author="David" w:date="2014-12-08T12:22:00Z">
        <w:r w:rsidRPr="004A68E5">
          <w:rPr>
            <w:rFonts w:ascii="Times New Roman" w:hAnsi="Times New Roman" w:cs="Times New Roman"/>
            <w:i/>
            <w:lang w:val="en-GB"/>
            <w:rPrChange w:id="426" w:author="David" w:date="2014-12-08T12:51:00Z">
              <w:rPr>
                <w:rFonts w:ascii="Times New Roman" w:hAnsi="Times New Roman" w:cs="Times New Roman"/>
                <w:color w:val="0000FF" w:themeColor="hyperlink"/>
                <w:u w:val="single"/>
              </w:rPr>
            </w:rPrChange>
          </w:rPr>
          <w:t>Nardus</w:t>
        </w:r>
        <w:r w:rsidRPr="004A68E5">
          <w:rPr>
            <w:rFonts w:ascii="Times New Roman" w:hAnsi="Times New Roman" w:cs="Times New Roman"/>
            <w:lang w:val="en-GB"/>
            <w:rPrChange w:id="427" w:author="David" w:date="2014-12-08T12:51:00Z">
              <w:rPr>
                <w:rFonts w:ascii="Times New Roman" w:hAnsi="Times New Roman" w:cs="Times New Roman"/>
                <w:color w:val="0000FF" w:themeColor="hyperlink"/>
                <w:u w:val="single"/>
              </w:rPr>
            </w:rPrChange>
          </w:rPr>
          <w:t xml:space="preserve">, </w:t>
        </w:r>
      </w:ins>
      <w:r w:rsidRPr="004A68E5">
        <w:rPr>
          <w:rFonts w:ascii="Times New Roman" w:hAnsi="Times New Roman" w:cs="Times New Roman"/>
          <w:lang w:val="en-GB"/>
          <w:rPrChange w:id="428" w:author="David" w:date="2014-12-08T12:51:00Z">
            <w:rPr>
              <w:rFonts w:ascii="Times New Roman" w:hAnsi="Times New Roman" w:cs="Times New Roman"/>
              <w:color w:val="0000FF" w:themeColor="hyperlink"/>
              <w:u w:val="single"/>
            </w:rPr>
          </w:rPrChange>
        </w:rPr>
        <w:t xml:space="preserve">and </w:t>
      </w:r>
      <w:del w:id="429" w:author="David" w:date="2014-12-08T12:22:00Z">
        <w:r w:rsidRPr="004A68E5">
          <w:rPr>
            <w:rFonts w:ascii="Times New Roman" w:hAnsi="Times New Roman" w:cs="Times New Roman"/>
            <w:lang w:val="en-GB"/>
            <w:rPrChange w:id="430" w:author="David" w:date="2014-12-08T12:51:00Z">
              <w:rPr>
                <w:rFonts w:ascii="Times New Roman" w:hAnsi="Times New Roman" w:cs="Times New Roman"/>
                <w:color w:val="0000FF" w:themeColor="hyperlink"/>
                <w:u w:val="single"/>
              </w:rPr>
            </w:rPrChange>
          </w:rPr>
          <w:delText xml:space="preserve">Scorzoneroides </w:delText>
        </w:r>
      </w:del>
      <w:ins w:id="431" w:author="David" w:date="2014-12-08T12:22:00Z">
        <w:r w:rsidRPr="004A68E5">
          <w:rPr>
            <w:rFonts w:ascii="Times New Roman" w:hAnsi="Times New Roman" w:cs="Times New Roman"/>
            <w:i/>
            <w:lang w:val="en-GB"/>
            <w:rPrChange w:id="432" w:author="David" w:date="2014-12-08T12:51:00Z">
              <w:rPr>
                <w:rFonts w:ascii="Times New Roman" w:hAnsi="Times New Roman" w:cs="Times New Roman"/>
                <w:color w:val="0000FF" w:themeColor="hyperlink"/>
                <w:u w:val="single"/>
              </w:rPr>
            </w:rPrChange>
          </w:rPr>
          <w:t xml:space="preserve">Scorzoneroides </w:t>
        </w:r>
      </w:ins>
      <w:r w:rsidRPr="004A68E5">
        <w:rPr>
          <w:rFonts w:ascii="Times New Roman" w:hAnsi="Times New Roman" w:cs="Times New Roman"/>
          <w:lang w:val="en-GB"/>
          <w:rPrChange w:id="433" w:author="David" w:date="2014-12-08T12:51:00Z">
            <w:rPr>
              <w:rFonts w:ascii="Times New Roman" w:hAnsi="Times New Roman" w:cs="Times New Roman"/>
              <w:color w:val="0000FF" w:themeColor="hyperlink"/>
              <w:u w:val="single"/>
            </w:rPr>
          </w:rPrChange>
        </w:rPr>
        <w:t xml:space="preserve">are the most represented genera in the database. There are 29 threatened taxa (Table 1). </w:t>
      </w:r>
    </w:p>
    <w:p w:rsidR="00FC55A2" w:rsidRPr="004A1518" w:rsidRDefault="004A68E5" w:rsidP="00484841">
      <w:pPr>
        <w:pStyle w:val="Heading3"/>
        <w:spacing w:line="276" w:lineRule="auto"/>
        <w:jc w:val="both"/>
        <w:rPr>
          <w:rFonts w:ascii="Times New Roman" w:hAnsi="Times New Roman" w:cs="Times New Roman"/>
          <w:color w:val="auto"/>
          <w:lang w:val="en-GB"/>
          <w:rPrChange w:id="434" w:author="David" w:date="2014-12-08T12:51:00Z">
            <w:rPr>
              <w:rFonts w:ascii="Times New Roman" w:hAnsi="Times New Roman" w:cs="Times New Roman"/>
              <w:color w:val="auto"/>
            </w:rPr>
          </w:rPrChange>
        </w:rPr>
      </w:pPr>
      <w:bookmarkStart w:id="435" w:name="taxonomic-ranks"/>
      <w:bookmarkEnd w:id="435"/>
      <w:r w:rsidRPr="004A68E5">
        <w:rPr>
          <w:rFonts w:ascii="Times New Roman" w:hAnsi="Times New Roman" w:cs="Times New Roman"/>
          <w:color w:val="auto"/>
          <w:lang w:val="en-GB"/>
          <w:rPrChange w:id="436" w:author="David" w:date="2014-12-08T12:51:00Z">
            <w:rPr>
              <w:rFonts w:ascii="Times New Roman" w:eastAsiaTheme="minorHAnsi" w:hAnsi="Times New Roman" w:cs="Times New Roman"/>
              <w:b w:val="0"/>
              <w:bCs w:val="0"/>
              <w:color w:val="auto"/>
              <w:sz w:val="24"/>
              <w:szCs w:val="24"/>
              <w:u w:val="single"/>
            </w:rPr>
          </w:rPrChange>
        </w:rPr>
        <w:t>Taxonomic ranks</w:t>
      </w:r>
    </w:p>
    <w:p w:rsidR="00FC55A2" w:rsidRPr="004A1518" w:rsidRDefault="004A68E5" w:rsidP="00484841">
      <w:pPr>
        <w:spacing w:line="276" w:lineRule="auto"/>
        <w:jc w:val="both"/>
        <w:rPr>
          <w:rFonts w:ascii="Times New Roman" w:hAnsi="Times New Roman" w:cs="Times New Roman"/>
          <w:lang w:val="en-GB"/>
          <w:rPrChange w:id="437" w:author="David" w:date="2014-12-08T12:51:00Z">
            <w:rPr>
              <w:rFonts w:ascii="Times New Roman" w:hAnsi="Times New Roman" w:cs="Times New Roman"/>
            </w:rPr>
          </w:rPrChange>
        </w:rPr>
      </w:pPr>
      <w:r w:rsidRPr="004A68E5">
        <w:rPr>
          <w:rFonts w:ascii="Times New Roman" w:hAnsi="Times New Roman" w:cs="Times New Roman"/>
          <w:b/>
          <w:i/>
          <w:lang w:val="en-GB"/>
          <w:rPrChange w:id="438" w:author="David" w:date="2014-12-08T12:51:00Z">
            <w:rPr>
              <w:rFonts w:ascii="Times New Roman" w:hAnsi="Times New Roman" w:cs="Times New Roman"/>
              <w:b/>
              <w:i/>
              <w:color w:val="0000FF" w:themeColor="hyperlink"/>
              <w:u w:val="single"/>
            </w:rPr>
          </w:rPrChange>
        </w:rPr>
        <w:t>Kingdom:</w:t>
      </w:r>
      <w:r w:rsidRPr="004A68E5">
        <w:rPr>
          <w:rFonts w:ascii="Times New Roman" w:hAnsi="Times New Roman" w:cs="Times New Roman"/>
          <w:i/>
          <w:lang w:val="en-GB"/>
          <w:rPrChange w:id="439" w:author="David" w:date="2014-12-08T12:51:00Z">
            <w:rPr>
              <w:rFonts w:ascii="Times New Roman" w:hAnsi="Times New Roman" w:cs="Times New Roman"/>
              <w:i/>
              <w:color w:val="0000FF" w:themeColor="hyperlink"/>
              <w:u w:val="single"/>
            </w:rPr>
          </w:rPrChange>
        </w:rPr>
        <w:t xml:space="preserve"> </w:t>
      </w:r>
      <w:r w:rsidRPr="004A68E5">
        <w:rPr>
          <w:rFonts w:ascii="Times New Roman" w:hAnsi="Times New Roman" w:cs="Times New Roman"/>
          <w:lang w:val="en-GB"/>
          <w:rPrChange w:id="440" w:author="David" w:date="2014-12-08T12:51:00Z">
            <w:rPr>
              <w:rFonts w:ascii="Times New Roman" w:hAnsi="Times New Roman" w:cs="Times New Roman"/>
              <w:color w:val="0000FF" w:themeColor="hyperlink"/>
              <w:u w:val="single"/>
            </w:rPr>
          </w:rPrChange>
        </w:rPr>
        <w:t>Plantae</w:t>
      </w:r>
    </w:p>
    <w:p w:rsidR="00FC55A2" w:rsidRPr="004A1518" w:rsidRDefault="004A68E5" w:rsidP="00484841">
      <w:pPr>
        <w:spacing w:line="276" w:lineRule="auto"/>
        <w:jc w:val="both"/>
        <w:rPr>
          <w:rFonts w:ascii="Times New Roman" w:hAnsi="Times New Roman" w:cs="Times New Roman"/>
          <w:lang w:val="en-GB"/>
          <w:rPrChange w:id="441" w:author="David" w:date="2014-12-08T12:51:00Z">
            <w:rPr>
              <w:rFonts w:ascii="Times New Roman" w:hAnsi="Times New Roman" w:cs="Times New Roman"/>
            </w:rPr>
          </w:rPrChange>
        </w:rPr>
      </w:pPr>
      <w:r w:rsidRPr="004A68E5">
        <w:rPr>
          <w:rFonts w:ascii="Times New Roman" w:hAnsi="Times New Roman" w:cs="Times New Roman"/>
          <w:b/>
          <w:i/>
          <w:lang w:val="en-GB"/>
          <w:rPrChange w:id="442" w:author="David" w:date="2014-12-08T12:51:00Z">
            <w:rPr>
              <w:rFonts w:ascii="Times New Roman" w:hAnsi="Times New Roman" w:cs="Times New Roman"/>
              <w:b/>
              <w:i/>
              <w:color w:val="0000FF" w:themeColor="hyperlink"/>
              <w:u w:val="single"/>
            </w:rPr>
          </w:rPrChange>
        </w:rPr>
        <w:t>Phylum:</w:t>
      </w:r>
      <w:r w:rsidRPr="004A68E5">
        <w:rPr>
          <w:rFonts w:ascii="Times New Roman" w:hAnsi="Times New Roman" w:cs="Times New Roman"/>
          <w:lang w:val="en-GB"/>
          <w:rPrChange w:id="443" w:author="David" w:date="2014-12-08T12:51:00Z">
            <w:rPr>
              <w:rFonts w:ascii="Times New Roman" w:hAnsi="Times New Roman" w:cs="Times New Roman"/>
              <w:color w:val="0000FF" w:themeColor="hyperlink"/>
              <w:u w:val="single"/>
            </w:rPr>
          </w:rPrChange>
        </w:rPr>
        <w:t xml:space="preserve"> Magnoliophyta, Pteridophyta</w:t>
      </w:r>
    </w:p>
    <w:p w:rsidR="00FC55A2" w:rsidRPr="004A1518" w:rsidRDefault="004A68E5" w:rsidP="00484841">
      <w:pPr>
        <w:spacing w:line="276" w:lineRule="auto"/>
        <w:jc w:val="both"/>
        <w:rPr>
          <w:rFonts w:ascii="Times New Roman" w:hAnsi="Times New Roman" w:cs="Times New Roman"/>
          <w:lang w:val="en-GB"/>
          <w:rPrChange w:id="444" w:author="David" w:date="2014-12-08T12:51:00Z">
            <w:rPr>
              <w:rFonts w:ascii="Times New Roman" w:hAnsi="Times New Roman" w:cs="Times New Roman"/>
              <w:lang w:val="es-ES"/>
            </w:rPr>
          </w:rPrChange>
        </w:rPr>
      </w:pPr>
      <w:r w:rsidRPr="004A68E5">
        <w:rPr>
          <w:rFonts w:ascii="Times New Roman" w:hAnsi="Times New Roman" w:cs="Times New Roman"/>
          <w:b/>
          <w:i/>
          <w:lang w:val="en-GB"/>
          <w:rPrChange w:id="445" w:author="David" w:date="2014-12-08T12:51:00Z">
            <w:rPr>
              <w:rFonts w:ascii="Times New Roman" w:hAnsi="Times New Roman" w:cs="Times New Roman"/>
              <w:b/>
              <w:i/>
              <w:color w:val="0000FF" w:themeColor="hyperlink"/>
              <w:u w:val="single"/>
              <w:lang w:val="es-ES"/>
            </w:rPr>
          </w:rPrChange>
        </w:rPr>
        <w:t>Class:</w:t>
      </w:r>
      <w:r w:rsidRPr="004A68E5">
        <w:rPr>
          <w:rFonts w:ascii="Times New Roman" w:hAnsi="Times New Roman" w:cs="Times New Roman"/>
          <w:i/>
          <w:lang w:val="en-GB"/>
          <w:rPrChange w:id="446" w:author="David" w:date="2014-12-08T12:51:00Z">
            <w:rPr>
              <w:rFonts w:ascii="Times New Roman" w:hAnsi="Times New Roman" w:cs="Times New Roman"/>
              <w:i/>
              <w:color w:val="0000FF" w:themeColor="hyperlink"/>
              <w:u w:val="single"/>
              <w:lang w:val="es-ES"/>
            </w:rPr>
          </w:rPrChange>
        </w:rPr>
        <w:t xml:space="preserve"> </w:t>
      </w:r>
      <w:r w:rsidRPr="004A68E5">
        <w:rPr>
          <w:rFonts w:ascii="Times New Roman" w:hAnsi="Times New Roman" w:cs="Times New Roman"/>
          <w:lang w:val="en-GB"/>
          <w:rPrChange w:id="447" w:author="David" w:date="2014-12-08T12:51:00Z">
            <w:rPr>
              <w:rFonts w:ascii="Times New Roman" w:hAnsi="Times New Roman" w:cs="Times New Roman"/>
              <w:color w:val="0000FF" w:themeColor="hyperlink"/>
              <w:u w:val="single"/>
              <w:lang w:val="es-ES"/>
            </w:rPr>
          </w:rPrChange>
        </w:rPr>
        <w:t>Liliopsida (Monocotyledones), Magnoliopsida (Dicotyledones), Psilotopsida</w:t>
      </w:r>
    </w:p>
    <w:p w:rsidR="00A55CB3" w:rsidRPr="004A1518" w:rsidRDefault="004A68E5" w:rsidP="00A55CB3">
      <w:pPr>
        <w:spacing w:line="276" w:lineRule="auto"/>
        <w:jc w:val="both"/>
        <w:rPr>
          <w:rFonts w:ascii="Times New Roman" w:hAnsi="Times New Roman" w:cs="Times New Roman"/>
          <w:lang w:val="en-GB"/>
          <w:rPrChange w:id="448" w:author="David" w:date="2014-12-08T12:51:00Z">
            <w:rPr>
              <w:rFonts w:ascii="Times New Roman" w:hAnsi="Times New Roman" w:cs="Times New Roman"/>
              <w:lang w:val="es-ES"/>
            </w:rPr>
          </w:rPrChange>
        </w:rPr>
      </w:pPr>
      <w:r w:rsidRPr="004A68E5">
        <w:rPr>
          <w:rFonts w:ascii="Times New Roman" w:hAnsi="Times New Roman" w:cs="Times New Roman"/>
          <w:b/>
          <w:i/>
          <w:lang w:val="en-GB"/>
          <w:rPrChange w:id="449" w:author="David" w:date="2014-12-08T12:51:00Z">
            <w:rPr>
              <w:rFonts w:ascii="Times New Roman" w:hAnsi="Times New Roman" w:cs="Times New Roman"/>
              <w:b/>
              <w:i/>
              <w:color w:val="0000FF" w:themeColor="hyperlink"/>
              <w:u w:val="single"/>
              <w:lang w:val="es-ES"/>
            </w:rPr>
          </w:rPrChange>
        </w:rPr>
        <w:t>Order:</w:t>
      </w:r>
      <w:r w:rsidRPr="004A68E5">
        <w:rPr>
          <w:rFonts w:ascii="Times New Roman" w:hAnsi="Times New Roman" w:cs="Times New Roman"/>
          <w:lang w:val="en-GB"/>
          <w:rPrChange w:id="450" w:author="David" w:date="2014-12-08T12:51:00Z">
            <w:rPr>
              <w:rFonts w:ascii="Times New Roman" w:hAnsi="Times New Roman" w:cs="Times New Roman"/>
              <w:color w:val="0000FF" w:themeColor="hyperlink"/>
              <w:u w:val="single"/>
              <w:lang w:val="es-ES"/>
            </w:rPr>
          </w:rPrChange>
        </w:rPr>
        <w:t xml:space="preserve"> Apiales, Asterales, Asparagales, Boraginales, Brassicales, Caryophyllales, Celastrales, Ericales, Fabales, Gentianales, Lamiales, Liliales, Malpighiales, Myrtales, Ophioglossales, Poales, Ranunculales, Rosales, Saxifragales  </w:t>
      </w:r>
    </w:p>
    <w:p w:rsidR="00FC55A2" w:rsidRPr="004A1518" w:rsidRDefault="00FC55A2" w:rsidP="00484841">
      <w:pPr>
        <w:spacing w:line="276" w:lineRule="auto"/>
        <w:jc w:val="both"/>
        <w:rPr>
          <w:rFonts w:ascii="Times New Roman" w:hAnsi="Times New Roman" w:cs="Times New Roman"/>
          <w:lang w:val="en-GB"/>
          <w:rPrChange w:id="451" w:author="David" w:date="2014-12-08T12:51:00Z">
            <w:rPr>
              <w:rFonts w:ascii="Times New Roman" w:hAnsi="Times New Roman" w:cs="Times New Roman"/>
              <w:lang w:val="es-ES"/>
            </w:rPr>
          </w:rPrChange>
        </w:rPr>
      </w:pPr>
    </w:p>
    <w:p w:rsidR="00FC55A2" w:rsidRPr="004A1518" w:rsidRDefault="004A68E5" w:rsidP="00484841">
      <w:pPr>
        <w:spacing w:line="276" w:lineRule="auto"/>
        <w:jc w:val="both"/>
        <w:rPr>
          <w:rFonts w:ascii="Times New Roman" w:hAnsi="Times New Roman" w:cs="Times New Roman"/>
          <w:lang w:val="en-GB"/>
          <w:rPrChange w:id="452" w:author="David" w:date="2014-12-08T12:51:00Z">
            <w:rPr>
              <w:rFonts w:ascii="Times New Roman" w:hAnsi="Times New Roman" w:cs="Times New Roman"/>
              <w:lang w:val="es-ES"/>
            </w:rPr>
          </w:rPrChange>
        </w:rPr>
      </w:pPr>
      <w:r w:rsidRPr="004A68E5">
        <w:rPr>
          <w:rFonts w:ascii="Times New Roman" w:hAnsi="Times New Roman" w:cs="Times New Roman"/>
          <w:b/>
          <w:i/>
          <w:lang w:val="en-GB"/>
          <w:rPrChange w:id="453" w:author="David" w:date="2014-12-08T12:51:00Z">
            <w:rPr>
              <w:rFonts w:ascii="Times New Roman" w:hAnsi="Times New Roman" w:cs="Times New Roman"/>
              <w:b/>
              <w:i/>
              <w:color w:val="0000FF" w:themeColor="hyperlink"/>
              <w:u w:val="single"/>
              <w:lang w:val="es-ES"/>
            </w:rPr>
          </w:rPrChange>
        </w:rPr>
        <w:lastRenderedPageBreak/>
        <w:t>Family:</w:t>
      </w:r>
      <w:r w:rsidRPr="004A68E5">
        <w:rPr>
          <w:rFonts w:ascii="Times New Roman" w:hAnsi="Times New Roman" w:cs="Times New Roman"/>
          <w:lang w:val="en-GB"/>
          <w:rPrChange w:id="454" w:author="David" w:date="2014-12-08T12:51:00Z">
            <w:rPr>
              <w:rFonts w:ascii="Times New Roman" w:hAnsi="Times New Roman" w:cs="Times New Roman"/>
              <w:color w:val="0000FF" w:themeColor="hyperlink"/>
              <w:u w:val="single"/>
              <w:lang w:val="es-ES"/>
            </w:rPr>
          </w:rPrChange>
        </w:rPr>
        <w:t xml:space="preserve"> Apiaceae, Asparagaceae, Asteraceae, Boraginaceae, Brassicaceae, Campanulaceae, Caryophyllaceae, Celastraceae, Crassulaceae, Cyperaceae, Ericaceae, Fabaceae, Gentianaceae, Juncaceae, Lentibulariaceae, Liliaceae, Linaceae, Onagraceae, Ophioglossaceae,  Plantaginaceae, Poaceae, Portulacaceae, Polygonaceae, Ranunculaceae, Rosaceae, Rubiaceae, Scrophulariaceae, Violaceae</w:t>
      </w:r>
    </w:p>
    <w:p w:rsidR="006B7095" w:rsidRPr="004A1518" w:rsidRDefault="006B7095" w:rsidP="00484841">
      <w:pPr>
        <w:spacing w:line="276" w:lineRule="auto"/>
        <w:jc w:val="both"/>
        <w:rPr>
          <w:rFonts w:ascii="Times New Roman" w:hAnsi="Times New Roman" w:cs="Times New Roman"/>
          <w:lang w:val="en-GB"/>
          <w:rPrChange w:id="455" w:author="David" w:date="2014-12-08T12:51:00Z">
            <w:rPr>
              <w:rFonts w:ascii="Times New Roman" w:hAnsi="Times New Roman" w:cs="Times New Roman"/>
              <w:lang w:val="es-ES"/>
            </w:rPr>
          </w:rPrChange>
        </w:rPr>
      </w:pPr>
    </w:p>
    <w:p w:rsidR="00FC55A2" w:rsidRPr="004A1518" w:rsidRDefault="004A68E5" w:rsidP="00484841">
      <w:pPr>
        <w:spacing w:line="276" w:lineRule="auto"/>
        <w:jc w:val="both"/>
        <w:rPr>
          <w:rFonts w:ascii="Times New Roman" w:hAnsi="Times New Roman" w:cs="Times New Roman"/>
          <w:lang w:val="en-GB"/>
          <w:rPrChange w:id="456" w:author="David" w:date="2014-12-08T12:51:00Z">
            <w:rPr>
              <w:rFonts w:ascii="Times New Roman" w:hAnsi="Times New Roman" w:cs="Times New Roman"/>
              <w:lang w:val="es-ES"/>
            </w:rPr>
          </w:rPrChange>
        </w:rPr>
      </w:pPr>
      <w:r w:rsidRPr="004A68E5">
        <w:rPr>
          <w:rFonts w:ascii="Times New Roman" w:hAnsi="Times New Roman" w:cs="Times New Roman"/>
          <w:b/>
          <w:i/>
          <w:lang w:val="en-GB"/>
          <w:rPrChange w:id="457" w:author="David" w:date="2014-12-08T12:51:00Z">
            <w:rPr>
              <w:rFonts w:ascii="Times New Roman" w:hAnsi="Times New Roman" w:cs="Times New Roman"/>
              <w:b/>
              <w:i/>
              <w:color w:val="0000FF" w:themeColor="hyperlink"/>
              <w:u w:val="single"/>
              <w:lang w:val="es-ES"/>
            </w:rPr>
          </w:rPrChange>
        </w:rPr>
        <w:t>Genus:</w:t>
      </w:r>
      <w:r w:rsidRPr="004A68E5">
        <w:rPr>
          <w:rFonts w:ascii="Times New Roman" w:hAnsi="Times New Roman" w:cs="Times New Roman"/>
          <w:lang w:val="en-GB"/>
          <w:rPrChange w:id="458" w:author="David" w:date="2014-12-08T12:51:00Z">
            <w:rPr>
              <w:rFonts w:ascii="Times New Roman" w:hAnsi="Times New Roman" w:cs="Times New Roman"/>
              <w:color w:val="0000FF" w:themeColor="hyperlink"/>
              <w:u w:val="single"/>
              <w:lang w:val="es-ES"/>
            </w:rPr>
          </w:rPrChange>
        </w:rPr>
        <w:t xml:space="preserve"> </w:t>
      </w:r>
      <w:del w:id="459" w:author="David" w:date="2014-12-08T12:23:00Z">
        <w:r w:rsidRPr="004A68E5">
          <w:rPr>
            <w:rFonts w:ascii="Times New Roman" w:hAnsi="Times New Roman" w:cs="Times New Roman"/>
            <w:lang w:val="en-GB"/>
            <w:rPrChange w:id="460" w:author="David" w:date="2014-12-08T12:51:00Z">
              <w:rPr>
                <w:rFonts w:ascii="Times New Roman" w:hAnsi="Times New Roman" w:cs="Times New Roman"/>
                <w:color w:val="0000FF" w:themeColor="hyperlink"/>
                <w:u w:val="single"/>
                <w:lang w:val="es-ES"/>
              </w:rPr>
            </w:rPrChange>
          </w:rPr>
          <w:delText>Agrostis, Anthericum, Arenaria, Botrychium, Bromus, Campanula, Carex, Cerastium, Cirsium, Dactylis, Draba, Eleocharis, Epilobium, Erophila, Eryngium, Euphrasia, Festuca, Gagea, Galium, Gentiana, Gentianella, Herniaria, Juncus, Linaria, Lotus, Luzula, Meum, Montia, Myosotis, Nardus, Parnassia, Paronychia, Phleum, Pinguicula, Plantago, Poa, Potentilla, Radiola, Ranunculus, Rumex, Sagina, Scorzoneroides, Sedum, Silene, Spergularia, Stellaria, Thlaspi, Trifolium, Vaccinium, Veronica, Viola</w:delText>
        </w:r>
      </w:del>
      <w:ins w:id="461" w:author="David" w:date="2014-12-08T12:23:00Z">
        <w:r w:rsidRPr="004A68E5">
          <w:rPr>
            <w:rFonts w:ascii="Times New Roman" w:hAnsi="Times New Roman" w:cs="Times New Roman"/>
            <w:i/>
            <w:lang w:val="en-GB"/>
            <w:rPrChange w:id="462" w:author="David" w:date="2014-12-08T12:51:00Z">
              <w:rPr>
                <w:rFonts w:ascii="Times New Roman" w:hAnsi="Times New Roman" w:cs="Times New Roman"/>
                <w:color w:val="0000FF" w:themeColor="hyperlink"/>
                <w:u w:val="single"/>
                <w:lang w:val="es-ES"/>
              </w:rPr>
            </w:rPrChange>
          </w:rPr>
          <w:t>Agrostis, Anthericum, Arenaria, Botrychium, Bromus, Campanula, Carex, Cerastium, Cirsium, Dactylis, Draba, Eleocharis, Epilobium, Erophila, Eryngium, Euphrasia, Festuca, Gagea, Galium, Gentiana, Gentianella, Herniaria, Juncus, Linaria, Lotus, Luzula, Meum, Montia, Myosotis, Nardus, Parnassia, Paronychia, Phleum, Pinguicula, Plantago, Poa, Potentilla, Radiola, Ranunculus, Rumex, Sagina, Scorzoneroides, Sedum, Silene, Spergularia, Stellaria, Thlaspi, Trifolium, Vaccinium, Veronica, Viola</w:t>
        </w:r>
      </w:ins>
    </w:p>
    <w:p w:rsidR="00FC55A2" w:rsidRPr="004A1518" w:rsidRDefault="004A68E5" w:rsidP="00484841">
      <w:pPr>
        <w:pStyle w:val="Heading3"/>
        <w:spacing w:line="276" w:lineRule="auto"/>
        <w:jc w:val="both"/>
        <w:rPr>
          <w:rFonts w:ascii="Times New Roman" w:hAnsi="Times New Roman" w:cs="Times New Roman"/>
          <w:color w:val="auto"/>
          <w:lang w:val="en-GB"/>
          <w:rPrChange w:id="463" w:author="David" w:date="2014-12-08T12:51:00Z">
            <w:rPr>
              <w:rFonts w:ascii="Times New Roman" w:hAnsi="Times New Roman" w:cs="Times New Roman"/>
              <w:color w:val="auto"/>
            </w:rPr>
          </w:rPrChange>
        </w:rPr>
      </w:pPr>
      <w:bookmarkStart w:id="464" w:name="spatial-coverage"/>
      <w:bookmarkEnd w:id="464"/>
      <w:r w:rsidRPr="004A68E5">
        <w:rPr>
          <w:rFonts w:ascii="Times New Roman" w:hAnsi="Times New Roman" w:cs="Times New Roman"/>
          <w:color w:val="auto"/>
          <w:lang w:val="en-GB"/>
          <w:rPrChange w:id="465" w:author="David" w:date="2014-12-08T12:51:00Z">
            <w:rPr>
              <w:rFonts w:ascii="Times New Roman" w:eastAsiaTheme="minorHAnsi" w:hAnsi="Times New Roman" w:cs="Times New Roman"/>
              <w:b w:val="0"/>
              <w:bCs w:val="0"/>
              <w:color w:val="auto"/>
              <w:sz w:val="24"/>
              <w:szCs w:val="24"/>
              <w:u w:val="single"/>
            </w:rPr>
          </w:rPrChange>
        </w:rPr>
        <w:t>Spatial coverage</w:t>
      </w:r>
    </w:p>
    <w:p w:rsidR="00FC55A2" w:rsidRPr="004A1518" w:rsidRDefault="004A68E5" w:rsidP="00484841">
      <w:pPr>
        <w:pStyle w:val="Heading5"/>
        <w:spacing w:line="276" w:lineRule="auto"/>
        <w:jc w:val="both"/>
        <w:rPr>
          <w:rFonts w:ascii="Times New Roman" w:hAnsi="Times New Roman" w:cs="Times New Roman"/>
          <w:b/>
          <w:i w:val="0"/>
          <w:color w:val="auto"/>
          <w:lang w:val="en-GB"/>
          <w:rPrChange w:id="466" w:author="David" w:date="2014-12-08T12:51:00Z">
            <w:rPr>
              <w:rFonts w:ascii="Times New Roman" w:hAnsi="Times New Roman" w:cs="Times New Roman"/>
              <w:b/>
              <w:i w:val="0"/>
              <w:color w:val="auto"/>
            </w:rPr>
          </w:rPrChange>
        </w:rPr>
      </w:pPr>
      <w:bookmarkStart w:id="467" w:name="general-spatial-coverage"/>
      <w:bookmarkEnd w:id="467"/>
      <w:r w:rsidRPr="004A68E5">
        <w:rPr>
          <w:rFonts w:ascii="Times New Roman" w:hAnsi="Times New Roman" w:cs="Times New Roman"/>
          <w:b/>
          <w:i w:val="0"/>
          <w:color w:val="auto"/>
          <w:lang w:val="en-GB"/>
          <w:rPrChange w:id="468" w:author="David" w:date="2014-12-08T12:51:00Z">
            <w:rPr>
              <w:rFonts w:ascii="Times New Roman" w:eastAsiaTheme="minorHAnsi" w:hAnsi="Times New Roman" w:cs="Times New Roman"/>
              <w:b/>
              <w:i w:val="0"/>
              <w:iCs w:val="0"/>
              <w:color w:val="auto"/>
              <w:u w:val="single"/>
            </w:rPr>
          </w:rPrChange>
        </w:rPr>
        <w:t>General spatial coverage:</w:t>
      </w:r>
    </w:p>
    <w:p w:rsidR="00FC55A2" w:rsidRPr="004A1518" w:rsidRDefault="004A68E5" w:rsidP="00484841">
      <w:pPr>
        <w:spacing w:line="276" w:lineRule="auto"/>
        <w:jc w:val="both"/>
        <w:rPr>
          <w:rFonts w:ascii="Times New Roman" w:hAnsi="Times New Roman" w:cs="Times New Roman"/>
          <w:lang w:val="en-GB"/>
          <w:rPrChange w:id="469" w:author="David" w:date="2014-12-08T12:51:00Z">
            <w:rPr>
              <w:rFonts w:ascii="Times New Roman" w:hAnsi="Times New Roman" w:cs="Times New Roman"/>
            </w:rPr>
          </w:rPrChange>
        </w:rPr>
      </w:pPr>
      <w:commentRangeStart w:id="470"/>
      <w:r w:rsidRPr="004A68E5">
        <w:rPr>
          <w:rFonts w:ascii="Times New Roman" w:hAnsi="Times New Roman" w:cs="Times New Roman"/>
          <w:lang w:val="en-GB"/>
          <w:rPrChange w:id="471" w:author="David" w:date="2014-12-08T12:51:00Z">
            <w:rPr>
              <w:rFonts w:ascii="Times New Roman" w:hAnsi="Times New Roman" w:cs="Times New Roman"/>
              <w:color w:val="0000FF" w:themeColor="hyperlink"/>
              <w:u w:val="single"/>
            </w:rPr>
          </w:rPrChange>
        </w:rPr>
        <w:t xml:space="preserve">Sierra Nevada is an isolated </w:t>
      </w:r>
      <w:del w:id="472" w:author="David" w:date="2014-12-08T12:24:00Z">
        <w:r w:rsidRPr="004A68E5">
          <w:rPr>
            <w:rFonts w:ascii="Times New Roman" w:hAnsi="Times New Roman" w:cs="Times New Roman"/>
            <w:lang w:val="en-GB"/>
            <w:rPrChange w:id="473" w:author="David" w:date="2014-12-08T12:51:00Z">
              <w:rPr>
                <w:rFonts w:ascii="Times New Roman" w:hAnsi="Times New Roman" w:cs="Times New Roman"/>
                <w:color w:val="0000FF" w:themeColor="hyperlink"/>
                <w:u w:val="single"/>
              </w:rPr>
            </w:rPrChange>
          </w:rPr>
          <w:delText xml:space="preserve">high </w:delText>
        </w:r>
      </w:del>
      <w:ins w:id="474" w:author="David" w:date="2014-12-08T12:24:00Z">
        <w:r w:rsidRPr="004A68E5">
          <w:rPr>
            <w:rFonts w:ascii="Times New Roman" w:hAnsi="Times New Roman" w:cs="Times New Roman"/>
            <w:lang w:val="en-GB"/>
            <w:rPrChange w:id="475" w:author="David" w:date="2014-12-08T12:51:00Z">
              <w:rPr>
                <w:rFonts w:ascii="Times New Roman" w:hAnsi="Times New Roman" w:cs="Times New Roman"/>
                <w:color w:val="0000FF" w:themeColor="hyperlink"/>
                <w:u w:val="single"/>
              </w:rPr>
            </w:rPrChange>
          </w:rPr>
          <w:t>high-</w:t>
        </w:r>
      </w:ins>
      <w:r w:rsidRPr="004A68E5">
        <w:rPr>
          <w:rFonts w:ascii="Times New Roman" w:hAnsi="Times New Roman" w:cs="Times New Roman"/>
          <w:lang w:val="en-GB"/>
          <w:rPrChange w:id="476" w:author="David" w:date="2014-12-08T12:51:00Z">
            <w:rPr>
              <w:rFonts w:ascii="Times New Roman" w:hAnsi="Times New Roman" w:cs="Times New Roman"/>
              <w:color w:val="0000FF" w:themeColor="hyperlink"/>
              <w:u w:val="single"/>
            </w:rPr>
          </w:rPrChange>
        </w:rPr>
        <w:t xml:space="preserve">mountain range (reaching 3.482 m.a.s.l.) located in </w:t>
      </w:r>
      <w:del w:id="477" w:author="David" w:date="2014-12-08T12:24:00Z">
        <w:r w:rsidRPr="004A68E5">
          <w:rPr>
            <w:rFonts w:ascii="Times New Roman" w:hAnsi="Times New Roman" w:cs="Times New Roman"/>
            <w:lang w:val="en-GB"/>
            <w:rPrChange w:id="478" w:author="David" w:date="2014-12-08T12:51:00Z">
              <w:rPr>
                <w:rFonts w:ascii="Times New Roman" w:hAnsi="Times New Roman" w:cs="Times New Roman"/>
                <w:color w:val="0000FF" w:themeColor="hyperlink"/>
                <w:u w:val="single"/>
              </w:rPr>
            </w:rPrChange>
          </w:rPr>
          <w:delText xml:space="preserve">Southern </w:delText>
        </w:r>
      </w:del>
      <w:ins w:id="479" w:author="David" w:date="2014-12-08T12:24:00Z">
        <w:r w:rsidRPr="004A68E5">
          <w:rPr>
            <w:rFonts w:ascii="Times New Roman" w:hAnsi="Times New Roman" w:cs="Times New Roman"/>
            <w:lang w:val="en-GB"/>
            <w:rPrChange w:id="480" w:author="David" w:date="2014-12-08T12:51:00Z">
              <w:rPr>
                <w:rFonts w:ascii="Times New Roman" w:hAnsi="Times New Roman" w:cs="Times New Roman"/>
                <w:color w:val="0000FF" w:themeColor="hyperlink"/>
                <w:u w:val="single"/>
              </w:rPr>
            </w:rPrChange>
          </w:rPr>
          <w:t xml:space="preserve">southern </w:t>
        </w:r>
      </w:ins>
      <w:r w:rsidRPr="004A68E5">
        <w:rPr>
          <w:rFonts w:ascii="Times New Roman" w:hAnsi="Times New Roman" w:cs="Times New Roman"/>
          <w:lang w:val="en-GB"/>
          <w:rPrChange w:id="481" w:author="David" w:date="2014-12-08T12:51:00Z">
            <w:rPr>
              <w:rFonts w:ascii="Times New Roman" w:hAnsi="Times New Roman" w:cs="Times New Roman"/>
              <w:color w:val="0000FF" w:themeColor="hyperlink"/>
              <w:u w:val="single"/>
            </w:rPr>
          </w:rPrChange>
        </w:rPr>
        <w:t>Spain (37ºN, 3ºW) covering 2.100</w:t>
      </w:r>
      <w:del w:id="482" w:author="David" w:date="2014-12-08T12:24:00Z">
        <w:r w:rsidRPr="004A68E5">
          <w:rPr>
            <w:rFonts w:ascii="Times New Roman" w:hAnsi="Times New Roman" w:cs="Times New Roman"/>
            <w:lang w:val="en-GB"/>
            <w:rPrChange w:id="483" w:author="David" w:date="2014-12-08T12:51:00Z">
              <w:rPr>
                <w:rFonts w:ascii="Times New Roman" w:hAnsi="Times New Roman" w:cs="Times New Roman"/>
                <w:color w:val="0000FF" w:themeColor="hyperlink"/>
                <w:u w:val="single"/>
              </w:rPr>
            </w:rPrChange>
          </w:rPr>
          <w:delText xml:space="preserve"> km2</w:delText>
        </w:r>
      </w:del>
      <w:ins w:id="484" w:author="David" w:date="2014-12-08T12:24:00Z">
        <w:r w:rsidRPr="004A68E5">
          <w:rPr>
            <w:rFonts w:ascii="Times New Roman" w:hAnsi="Times New Roman" w:cs="Times New Roman"/>
            <w:lang w:val="en-GB"/>
            <w:rPrChange w:id="485" w:author="David" w:date="2014-12-08T12:51:00Z">
              <w:rPr>
                <w:rFonts w:ascii="Times New Roman" w:hAnsi="Times New Roman" w:cs="Times New Roman"/>
                <w:color w:val="0000FF" w:themeColor="hyperlink"/>
                <w:u w:val="single"/>
              </w:rPr>
            </w:rPrChange>
          </w:rPr>
          <w:t xml:space="preserve"> km</w:t>
        </w:r>
        <w:r w:rsidRPr="004A68E5">
          <w:rPr>
            <w:rFonts w:ascii="Times New Roman" w:hAnsi="Times New Roman" w:cs="Times New Roman"/>
            <w:vertAlign w:val="superscript"/>
            <w:lang w:val="en-GB"/>
            <w:rPrChange w:id="486" w:author="David" w:date="2014-12-08T12:51:00Z">
              <w:rPr>
                <w:rFonts w:ascii="Times New Roman" w:hAnsi="Times New Roman" w:cs="Times New Roman"/>
                <w:color w:val="0000FF" w:themeColor="hyperlink"/>
                <w:u w:val="single"/>
              </w:rPr>
            </w:rPrChange>
          </w:rPr>
          <w:t>2</w:t>
        </w:r>
      </w:ins>
      <w:r w:rsidRPr="004A68E5">
        <w:rPr>
          <w:rFonts w:ascii="Times New Roman" w:hAnsi="Times New Roman" w:cs="Times New Roman"/>
          <w:lang w:val="en-GB"/>
          <w:rPrChange w:id="487" w:author="David" w:date="2014-12-08T12:51:00Z">
            <w:rPr>
              <w:rFonts w:ascii="Times New Roman" w:hAnsi="Times New Roman" w:cs="Times New Roman"/>
              <w:color w:val="0000FF" w:themeColor="hyperlink"/>
              <w:u w:val="single"/>
            </w:rPr>
          </w:rPrChange>
        </w:rPr>
        <w:t xml:space="preserve">. It hosts a high number of </w:t>
      </w:r>
      <w:del w:id="488" w:author="David" w:date="2014-12-08T12:25:00Z">
        <w:r w:rsidRPr="004A68E5">
          <w:rPr>
            <w:rFonts w:ascii="Times New Roman" w:hAnsi="Times New Roman" w:cs="Times New Roman"/>
            <w:lang w:val="en-GB"/>
            <w:rPrChange w:id="489" w:author="David" w:date="2014-12-08T12:51:00Z">
              <w:rPr>
                <w:rFonts w:ascii="Times New Roman" w:hAnsi="Times New Roman" w:cs="Times New Roman"/>
                <w:color w:val="0000FF" w:themeColor="hyperlink"/>
                <w:u w:val="single"/>
              </w:rPr>
            </w:rPrChange>
          </w:rPr>
          <w:delText xml:space="preserve">vegetal </w:delText>
        </w:r>
      </w:del>
      <w:r w:rsidRPr="004A68E5">
        <w:rPr>
          <w:rFonts w:ascii="Times New Roman" w:hAnsi="Times New Roman" w:cs="Times New Roman"/>
          <w:lang w:val="en-GB"/>
          <w:rPrChange w:id="490" w:author="David" w:date="2014-12-08T12:51:00Z">
            <w:rPr>
              <w:rFonts w:ascii="Times New Roman" w:hAnsi="Times New Roman" w:cs="Times New Roman"/>
              <w:color w:val="0000FF" w:themeColor="hyperlink"/>
              <w:u w:val="single"/>
            </w:rPr>
          </w:rPrChange>
        </w:rPr>
        <w:t xml:space="preserve">endemic </w:t>
      </w:r>
      <w:ins w:id="491" w:author="David" w:date="2014-12-08T12:25:00Z">
        <w:r w:rsidRPr="004A68E5">
          <w:rPr>
            <w:rFonts w:ascii="Times New Roman" w:hAnsi="Times New Roman" w:cs="Times New Roman"/>
            <w:lang w:val="en-GB"/>
            <w:rPrChange w:id="492" w:author="David" w:date="2014-12-08T12:51:00Z">
              <w:rPr>
                <w:rFonts w:ascii="Times New Roman" w:hAnsi="Times New Roman" w:cs="Times New Roman"/>
                <w:color w:val="0000FF" w:themeColor="hyperlink"/>
                <w:u w:val="single"/>
              </w:rPr>
            </w:rPrChange>
          </w:rPr>
          <w:t xml:space="preserve">plant </w:t>
        </w:r>
      </w:ins>
      <w:r w:rsidRPr="004A68E5">
        <w:rPr>
          <w:rFonts w:ascii="Times New Roman" w:hAnsi="Times New Roman" w:cs="Times New Roman"/>
          <w:lang w:val="en-GB"/>
          <w:rPrChange w:id="493" w:author="David" w:date="2014-12-08T12:51:00Z">
            <w:rPr>
              <w:rFonts w:ascii="Times New Roman" w:hAnsi="Times New Roman" w:cs="Times New Roman"/>
              <w:color w:val="0000FF" w:themeColor="hyperlink"/>
              <w:u w:val="single"/>
            </w:rPr>
          </w:rPrChange>
        </w:rPr>
        <w:t>species (c. 80) (Lorite et al. 2007) in a total of 2</w:t>
      </w:r>
      <w:del w:id="494" w:author="David" w:date="2014-12-08T12:25:00Z">
        <w:r w:rsidRPr="004A68E5">
          <w:rPr>
            <w:rFonts w:ascii="Times New Roman" w:hAnsi="Times New Roman" w:cs="Times New Roman"/>
            <w:lang w:val="en-GB"/>
            <w:rPrChange w:id="495" w:author="David" w:date="2014-12-08T12:51:00Z">
              <w:rPr>
                <w:rFonts w:ascii="Times New Roman" w:hAnsi="Times New Roman" w:cs="Times New Roman"/>
                <w:color w:val="0000FF" w:themeColor="hyperlink"/>
                <w:u w:val="single"/>
              </w:rPr>
            </w:rPrChange>
          </w:rPr>
          <w:delText>.</w:delText>
        </w:r>
      </w:del>
      <w:ins w:id="496" w:author="David" w:date="2014-12-08T12:25:00Z">
        <w:r w:rsidRPr="004A68E5">
          <w:rPr>
            <w:rFonts w:ascii="Times New Roman" w:hAnsi="Times New Roman" w:cs="Times New Roman"/>
            <w:lang w:val="en-GB"/>
            <w:rPrChange w:id="497" w:author="David" w:date="2014-12-08T12:51:00Z">
              <w:rPr>
                <w:rFonts w:ascii="Times New Roman" w:hAnsi="Times New Roman" w:cs="Times New Roman"/>
                <w:color w:val="0000FF" w:themeColor="hyperlink"/>
                <w:u w:val="single"/>
              </w:rPr>
            </w:rPrChange>
          </w:rPr>
          <w:t>,</w:t>
        </w:r>
      </w:ins>
      <w:r w:rsidRPr="004A68E5">
        <w:rPr>
          <w:rFonts w:ascii="Times New Roman" w:hAnsi="Times New Roman" w:cs="Times New Roman"/>
          <w:lang w:val="en-GB"/>
          <w:rPrChange w:id="498" w:author="David" w:date="2014-12-08T12:51:00Z">
            <w:rPr>
              <w:rFonts w:ascii="Times New Roman" w:hAnsi="Times New Roman" w:cs="Times New Roman"/>
              <w:color w:val="0000FF" w:themeColor="hyperlink"/>
              <w:u w:val="single"/>
            </w:rPr>
          </w:rPrChange>
        </w:rPr>
        <w:t>100 species of vascular plants (</w:t>
      </w:r>
      <w:del w:id="499" w:author="David" w:date="2014-12-08T12:25:00Z">
        <w:r w:rsidRPr="004A68E5">
          <w:rPr>
            <w:rFonts w:ascii="Times New Roman" w:hAnsi="Times New Roman" w:cs="Times New Roman"/>
            <w:lang w:val="en-GB"/>
            <w:rPrChange w:id="500" w:author="David" w:date="2014-12-08T12:51:00Z">
              <w:rPr>
                <w:rFonts w:ascii="Times New Roman" w:hAnsi="Times New Roman" w:cs="Times New Roman"/>
                <w:color w:val="0000FF" w:themeColor="hyperlink"/>
                <w:u w:val="single"/>
              </w:rPr>
            </w:rPrChange>
          </w:rPr>
          <w:delText xml:space="preserve">25 % </w:delText>
        </w:r>
      </w:del>
      <w:ins w:id="501" w:author="David" w:date="2014-12-08T12:25:00Z">
        <w:r w:rsidRPr="004A68E5">
          <w:rPr>
            <w:rFonts w:ascii="Times New Roman" w:hAnsi="Times New Roman" w:cs="Times New Roman"/>
            <w:lang w:val="en-GB"/>
            <w:rPrChange w:id="502" w:author="David" w:date="2014-12-08T12:51:00Z">
              <w:rPr>
                <w:rFonts w:ascii="Times New Roman" w:hAnsi="Times New Roman" w:cs="Times New Roman"/>
                <w:color w:val="0000FF" w:themeColor="hyperlink"/>
                <w:u w:val="single"/>
              </w:rPr>
            </w:rPrChange>
          </w:rPr>
          <w:t xml:space="preserve">25% </w:t>
        </w:r>
      </w:ins>
      <w:r w:rsidRPr="004A68E5">
        <w:rPr>
          <w:rFonts w:ascii="Times New Roman" w:hAnsi="Times New Roman" w:cs="Times New Roman"/>
          <w:lang w:val="en-GB"/>
          <w:rPrChange w:id="503" w:author="David" w:date="2014-12-08T12:51:00Z">
            <w:rPr>
              <w:rFonts w:ascii="Times New Roman" w:hAnsi="Times New Roman" w:cs="Times New Roman"/>
              <w:color w:val="0000FF" w:themeColor="hyperlink"/>
              <w:u w:val="single"/>
            </w:rPr>
          </w:rPrChange>
        </w:rPr>
        <w:t xml:space="preserve">and </w:t>
      </w:r>
      <w:ins w:id="504" w:author="David" w:date="2014-12-08T12:25:00Z">
        <w:r w:rsidRPr="004A68E5">
          <w:rPr>
            <w:rFonts w:ascii="Times New Roman" w:hAnsi="Times New Roman" w:cs="Times New Roman"/>
            <w:lang w:val="en-GB"/>
            <w:rPrChange w:id="505" w:author="David" w:date="2014-12-08T12:51:00Z">
              <w:rPr>
                <w:rFonts w:ascii="Times New Roman" w:hAnsi="Times New Roman" w:cs="Times New Roman"/>
                <w:color w:val="0000FF" w:themeColor="hyperlink"/>
                <w:u w:val="single"/>
              </w:rPr>
            </w:rPrChange>
          </w:rPr>
          <w:t xml:space="preserve">20% </w:t>
        </w:r>
      </w:ins>
      <w:del w:id="506" w:author="David" w:date="2014-12-08T12:25:00Z">
        <w:r w:rsidRPr="004A68E5">
          <w:rPr>
            <w:rFonts w:ascii="Times New Roman" w:hAnsi="Times New Roman" w:cs="Times New Roman"/>
            <w:lang w:val="en-GB"/>
            <w:rPrChange w:id="507" w:author="David" w:date="2014-12-08T12:51:00Z">
              <w:rPr>
                <w:rFonts w:ascii="Times New Roman" w:hAnsi="Times New Roman" w:cs="Times New Roman"/>
                <w:color w:val="0000FF" w:themeColor="hyperlink"/>
                <w:u w:val="single"/>
              </w:rPr>
            </w:rPrChange>
          </w:rPr>
          <w:delText xml:space="preserve">20 % </w:delText>
        </w:r>
      </w:del>
      <w:r w:rsidRPr="004A68E5">
        <w:rPr>
          <w:rFonts w:ascii="Times New Roman" w:hAnsi="Times New Roman" w:cs="Times New Roman"/>
          <w:lang w:val="en-GB"/>
          <w:rPrChange w:id="508" w:author="David" w:date="2014-12-08T12:51:00Z">
            <w:rPr>
              <w:rFonts w:ascii="Times New Roman" w:hAnsi="Times New Roman" w:cs="Times New Roman"/>
              <w:color w:val="0000FF" w:themeColor="hyperlink"/>
              <w:u w:val="single"/>
            </w:rPr>
          </w:rPrChange>
        </w:rPr>
        <w:t xml:space="preserve">of </w:t>
      </w:r>
      <w:del w:id="509" w:author="David" w:date="2014-12-08T12:25:00Z">
        <w:r w:rsidRPr="004A68E5">
          <w:rPr>
            <w:rFonts w:ascii="Times New Roman" w:hAnsi="Times New Roman" w:cs="Times New Roman"/>
            <w:lang w:val="en-GB"/>
            <w:rPrChange w:id="510" w:author="David" w:date="2014-12-08T12:51:00Z">
              <w:rPr>
                <w:rFonts w:ascii="Times New Roman" w:hAnsi="Times New Roman" w:cs="Times New Roman"/>
                <w:color w:val="0000FF" w:themeColor="hyperlink"/>
                <w:u w:val="single"/>
              </w:rPr>
            </w:rPrChange>
          </w:rPr>
          <w:delText xml:space="preserve">Spain </w:delText>
        </w:r>
      </w:del>
      <w:ins w:id="511" w:author="David" w:date="2014-12-08T12:25:00Z">
        <w:r w:rsidRPr="004A68E5">
          <w:rPr>
            <w:rFonts w:ascii="Times New Roman" w:hAnsi="Times New Roman" w:cs="Times New Roman"/>
            <w:lang w:val="en-GB"/>
            <w:rPrChange w:id="512" w:author="David" w:date="2014-12-08T12:51:00Z">
              <w:rPr>
                <w:rFonts w:ascii="Times New Roman" w:hAnsi="Times New Roman" w:cs="Times New Roman"/>
                <w:color w:val="0000FF" w:themeColor="hyperlink"/>
                <w:u w:val="single"/>
              </w:rPr>
            </w:rPrChange>
          </w:rPr>
          <w:t xml:space="preserve">Spanish </w:t>
        </w:r>
      </w:ins>
      <w:r w:rsidRPr="004A68E5">
        <w:rPr>
          <w:rFonts w:ascii="Times New Roman" w:hAnsi="Times New Roman" w:cs="Times New Roman"/>
          <w:lang w:val="en-GB"/>
          <w:rPrChange w:id="513" w:author="David" w:date="2014-12-08T12:51:00Z">
            <w:rPr>
              <w:rFonts w:ascii="Times New Roman" w:hAnsi="Times New Roman" w:cs="Times New Roman"/>
              <w:color w:val="0000FF" w:themeColor="hyperlink"/>
              <w:u w:val="single"/>
            </w:rPr>
          </w:rPrChange>
        </w:rPr>
        <w:t xml:space="preserve">and </w:t>
      </w:r>
      <w:del w:id="514" w:author="David" w:date="2014-12-08T12:25:00Z">
        <w:r w:rsidRPr="004A68E5">
          <w:rPr>
            <w:rFonts w:ascii="Times New Roman" w:hAnsi="Times New Roman" w:cs="Times New Roman"/>
            <w:lang w:val="en-GB"/>
            <w:rPrChange w:id="515" w:author="David" w:date="2014-12-08T12:51:00Z">
              <w:rPr>
                <w:rFonts w:ascii="Times New Roman" w:hAnsi="Times New Roman" w:cs="Times New Roman"/>
                <w:color w:val="0000FF" w:themeColor="hyperlink"/>
                <w:u w:val="single"/>
              </w:rPr>
            </w:rPrChange>
          </w:rPr>
          <w:delText xml:space="preserve">Europe </w:delText>
        </w:r>
      </w:del>
      <w:ins w:id="516" w:author="David" w:date="2014-12-08T12:25:00Z">
        <w:r w:rsidRPr="004A68E5">
          <w:rPr>
            <w:rFonts w:ascii="Times New Roman" w:hAnsi="Times New Roman" w:cs="Times New Roman"/>
            <w:lang w:val="en-GB"/>
            <w:rPrChange w:id="517" w:author="David" w:date="2014-12-08T12:51:00Z">
              <w:rPr>
                <w:rFonts w:ascii="Times New Roman" w:hAnsi="Times New Roman" w:cs="Times New Roman"/>
                <w:color w:val="0000FF" w:themeColor="hyperlink"/>
                <w:u w:val="single"/>
              </w:rPr>
            </w:rPrChange>
          </w:rPr>
          <w:t xml:space="preserve">European </w:t>
        </w:r>
      </w:ins>
      <w:r w:rsidRPr="004A68E5">
        <w:rPr>
          <w:rFonts w:ascii="Times New Roman" w:hAnsi="Times New Roman" w:cs="Times New Roman"/>
          <w:lang w:val="en-GB"/>
          <w:rPrChange w:id="518" w:author="David" w:date="2014-12-08T12:51:00Z">
            <w:rPr>
              <w:rFonts w:ascii="Times New Roman" w:hAnsi="Times New Roman" w:cs="Times New Roman"/>
              <w:color w:val="0000FF" w:themeColor="hyperlink"/>
              <w:u w:val="single"/>
            </w:rPr>
          </w:rPrChange>
        </w:rPr>
        <w:t xml:space="preserve">flora respectively), </w:t>
      </w:r>
      <w:del w:id="519" w:author="David" w:date="2014-12-08T12:26:00Z">
        <w:r w:rsidRPr="004A68E5">
          <w:rPr>
            <w:rFonts w:ascii="Times New Roman" w:hAnsi="Times New Roman" w:cs="Times New Roman"/>
            <w:lang w:val="en-GB"/>
            <w:rPrChange w:id="520" w:author="David" w:date="2014-12-08T12:51:00Z">
              <w:rPr>
                <w:rFonts w:ascii="Times New Roman" w:hAnsi="Times New Roman" w:cs="Times New Roman"/>
                <w:color w:val="0000FF" w:themeColor="hyperlink"/>
                <w:u w:val="single"/>
              </w:rPr>
            </w:rPrChange>
          </w:rPr>
          <w:delText xml:space="preserve">being </w:delText>
        </w:r>
      </w:del>
      <w:ins w:id="521" w:author="David" w:date="2014-12-08T12:26:00Z">
        <w:r w:rsidRPr="004A68E5">
          <w:rPr>
            <w:rFonts w:ascii="Times New Roman" w:hAnsi="Times New Roman" w:cs="Times New Roman"/>
            <w:lang w:val="en-GB"/>
            <w:rPrChange w:id="522" w:author="David" w:date="2014-12-08T12:51:00Z">
              <w:rPr>
                <w:rFonts w:ascii="Times New Roman" w:hAnsi="Times New Roman" w:cs="Times New Roman"/>
                <w:color w:val="0000FF" w:themeColor="hyperlink"/>
                <w:u w:val="single"/>
              </w:rPr>
            </w:rPrChange>
          </w:rPr>
          <w:t xml:space="preserve">and thus it is </w:t>
        </w:r>
      </w:ins>
      <w:r w:rsidRPr="004A68E5">
        <w:rPr>
          <w:rFonts w:ascii="Times New Roman" w:hAnsi="Times New Roman" w:cs="Times New Roman"/>
          <w:lang w:val="en-GB"/>
          <w:rPrChange w:id="523" w:author="David" w:date="2014-12-08T12:51:00Z">
            <w:rPr>
              <w:rFonts w:ascii="Times New Roman" w:hAnsi="Times New Roman" w:cs="Times New Roman"/>
              <w:color w:val="0000FF" w:themeColor="hyperlink"/>
              <w:u w:val="single"/>
            </w:rPr>
          </w:rPrChange>
        </w:rPr>
        <w:t xml:space="preserve">considered one of the most important biodiversity </w:t>
      </w:r>
      <w:del w:id="524" w:author="David" w:date="2014-12-08T12:26:00Z">
        <w:r w:rsidRPr="004A68E5">
          <w:rPr>
            <w:rFonts w:ascii="Times New Roman" w:hAnsi="Times New Roman" w:cs="Times New Roman"/>
            <w:lang w:val="en-GB"/>
            <w:rPrChange w:id="525" w:author="David" w:date="2014-12-08T12:51:00Z">
              <w:rPr>
                <w:rFonts w:ascii="Times New Roman" w:hAnsi="Times New Roman" w:cs="Times New Roman"/>
                <w:color w:val="0000FF" w:themeColor="hyperlink"/>
                <w:u w:val="single"/>
              </w:rPr>
            </w:rPrChange>
          </w:rPr>
          <w:delText xml:space="preserve">hotspot </w:delText>
        </w:r>
      </w:del>
      <w:ins w:id="526" w:author="David" w:date="2014-12-08T12:26:00Z">
        <w:r w:rsidRPr="004A68E5">
          <w:rPr>
            <w:rFonts w:ascii="Times New Roman" w:hAnsi="Times New Roman" w:cs="Times New Roman"/>
            <w:lang w:val="en-GB"/>
            <w:rPrChange w:id="527" w:author="David" w:date="2014-12-08T12:51:00Z">
              <w:rPr>
                <w:rFonts w:ascii="Times New Roman" w:hAnsi="Times New Roman" w:cs="Times New Roman"/>
                <w:color w:val="0000FF" w:themeColor="hyperlink"/>
                <w:u w:val="single"/>
              </w:rPr>
            </w:rPrChange>
          </w:rPr>
          <w:t xml:space="preserve">hotspots </w:t>
        </w:r>
      </w:ins>
      <w:r w:rsidRPr="004A68E5">
        <w:rPr>
          <w:rFonts w:ascii="Times New Roman" w:hAnsi="Times New Roman" w:cs="Times New Roman"/>
          <w:lang w:val="en-GB"/>
          <w:rPrChange w:id="528" w:author="David" w:date="2014-12-08T12:51:00Z">
            <w:rPr>
              <w:rFonts w:ascii="Times New Roman" w:hAnsi="Times New Roman" w:cs="Times New Roman"/>
              <w:color w:val="0000FF" w:themeColor="hyperlink"/>
              <w:u w:val="single"/>
            </w:rPr>
          </w:rPrChange>
        </w:rPr>
        <w:t xml:space="preserve">in the Mediterranean region (Blanca et al. 1998). It has several </w:t>
      </w:r>
      <w:ins w:id="529" w:author="David" w:date="2014-12-08T12:26:00Z">
        <w:r w:rsidRPr="004A68E5">
          <w:rPr>
            <w:rFonts w:ascii="Times New Roman" w:hAnsi="Times New Roman" w:cs="Times New Roman"/>
            <w:lang w:val="en-GB"/>
            <w:rPrChange w:id="530" w:author="David" w:date="2014-12-08T12:51:00Z">
              <w:rPr>
                <w:rFonts w:ascii="Times New Roman" w:hAnsi="Times New Roman" w:cs="Times New Roman"/>
                <w:color w:val="0000FF" w:themeColor="hyperlink"/>
                <w:u w:val="single"/>
              </w:rPr>
            </w:rPrChange>
          </w:rPr>
          <w:t xml:space="preserve">types </w:t>
        </w:r>
      </w:ins>
      <w:r w:rsidRPr="004A68E5">
        <w:rPr>
          <w:rFonts w:ascii="Times New Roman" w:hAnsi="Times New Roman" w:cs="Times New Roman"/>
          <w:lang w:val="en-GB"/>
          <w:rPrChange w:id="531" w:author="David" w:date="2014-12-08T12:51:00Z">
            <w:rPr>
              <w:rFonts w:ascii="Times New Roman" w:hAnsi="Times New Roman" w:cs="Times New Roman"/>
              <w:color w:val="0000FF" w:themeColor="hyperlink"/>
              <w:u w:val="single"/>
            </w:rPr>
          </w:rPrChange>
        </w:rPr>
        <w:t>legal protections: Biosphere Reserve MAB Committee UNESCO; Special Protection Area and Site of Community Importance (Natura 2000 network); and National Park. T</w:t>
      </w:r>
      <w:commentRangeEnd w:id="470"/>
      <w:r w:rsidRPr="004A68E5">
        <w:rPr>
          <w:rStyle w:val="Refdecomentario"/>
          <w:lang w:val="en-GB"/>
          <w:rPrChange w:id="532" w:author="David" w:date="2014-12-08T12:51:00Z">
            <w:rPr>
              <w:rStyle w:val="Refdecomentario"/>
            </w:rPr>
          </w:rPrChange>
        </w:rPr>
        <w:commentReference w:id="470"/>
      </w:r>
      <w:r w:rsidRPr="004A68E5">
        <w:rPr>
          <w:rFonts w:ascii="Times New Roman" w:hAnsi="Times New Roman" w:cs="Times New Roman"/>
          <w:lang w:val="en-GB"/>
          <w:rPrChange w:id="533" w:author="David" w:date="2014-12-08T12:51:00Z">
            <w:rPr>
              <w:rFonts w:ascii="Times New Roman" w:hAnsi="Times New Roman" w:cs="Times New Roman"/>
              <w:sz w:val="16"/>
              <w:szCs w:val="16"/>
            </w:rPr>
          </w:rPrChange>
        </w:rPr>
        <w:t xml:space="preserve">his mountain area comprises 27 </w:t>
      </w:r>
      <w:del w:id="534" w:author="David" w:date="2014-12-10T16:43:00Z">
        <w:r w:rsidRPr="004A68E5" w:rsidDel="00016146">
          <w:rPr>
            <w:rFonts w:ascii="Times New Roman" w:hAnsi="Times New Roman" w:cs="Times New Roman"/>
            <w:lang w:val="en-GB"/>
            <w:rPrChange w:id="535" w:author="David" w:date="2014-12-08T12:51:00Z">
              <w:rPr>
                <w:rFonts w:ascii="Times New Roman" w:hAnsi="Times New Roman" w:cs="Times New Roman"/>
                <w:sz w:val="16"/>
                <w:szCs w:val="16"/>
              </w:rPr>
            </w:rPrChange>
          </w:rPr>
          <w:delText xml:space="preserve">habitats </w:delText>
        </w:r>
      </w:del>
      <w:ins w:id="536" w:author="David" w:date="2014-12-10T16:43:00Z">
        <w:r w:rsidR="00016146" w:rsidRPr="004A68E5">
          <w:rPr>
            <w:rFonts w:ascii="Times New Roman" w:hAnsi="Times New Roman" w:cs="Times New Roman"/>
            <w:lang w:val="en-GB"/>
            <w:rPrChange w:id="537" w:author="David" w:date="2014-12-08T12:51:00Z">
              <w:rPr>
                <w:rFonts w:ascii="Times New Roman" w:hAnsi="Times New Roman" w:cs="Times New Roman"/>
                <w:sz w:val="16"/>
                <w:szCs w:val="16"/>
              </w:rPr>
            </w:rPrChange>
          </w:rPr>
          <w:t>habita</w:t>
        </w:r>
        <w:r w:rsidR="00016146">
          <w:rPr>
            <w:rFonts w:ascii="Times New Roman" w:hAnsi="Times New Roman" w:cs="Times New Roman"/>
            <w:lang w:val="en-GB"/>
          </w:rPr>
          <w:t>t</w:t>
        </w:r>
        <w:r w:rsidR="00016146" w:rsidRPr="004A68E5">
          <w:rPr>
            <w:rFonts w:ascii="Times New Roman" w:hAnsi="Times New Roman" w:cs="Times New Roman"/>
            <w:lang w:val="en-GB"/>
            <w:rPrChange w:id="538" w:author="David" w:date="2014-12-08T12:51:00Z">
              <w:rPr>
                <w:rFonts w:ascii="Times New Roman" w:hAnsi="Times New Roman" w:cs="Times New Roman"/>
                <w:sz w:val="16"/>
                <w:szCs w:val="16"/>
              </w:rPr>
            </w:rPrChange>
          </w:rPr>
          <w:t xml:space="preserve"> </w:t>
        </w:r>
      </w:ins>
      <w:r w:rsidRPr="004A68E5">
        <w:rPr>
          <w:rFonts w:ascii="Times New Roman" w:hAnsi="Times New Roman" w:cs="Times New Roman"/>
          <w:lang w:val="en-GB"/>
          <w:rPrChange w:id="539" w:author="David" w:date="2014-12-08T12:51:00Z">
            <w:rPr>
              <w:rFonts w:ascii="Times New Roman" w:hAnsi="Times New Roman" w:cs="Times New Roman"/>
              <w:sz w:val="16"/>
              <w:szCs w:val="16"/>
            </w:rPr>
          </w:rPrChange>
        </w:rPr>
        <w:t xml:space="preserve">types from the habitat directive. It contains 31 </w:t>
      </w:r>
      <w:del w:id="540" w:author="David" w:date="2014-12-10T16:44:00Z">
        <w:r w:rsidRPr="004A68E5" w:rsidDel="00016146">
          <w:rPr>
            <w:rFonts w:ascii="Times New Roman" w:hAnsi="Times New Roman" w:cs="Times New Roman"/>
            <w:lang w:val="en-GB"/>
            <w:rPrChange w:id="541" w:author="David" w:date="2014-12-08T12:51:00Z">
              <w:rPr>
                <w:rFonts w:ascii="Times New Roman" w:hAnsi="Times New Roman" w:cs="Times New Roman"/>
                <w:sz w:val="16"/>
                <w:szCs w:val="16"/>
              </w:rPr>
            </w:rPrChange>
          </w:rPr>
          <w:delText xml:space="preserve">fauna </w:delText>
        </w:r>
      </w:del>
      <w:ins w:id="542" w:author="David" w:date="2014-12-10T16:44:00Z">
        <w:r w:rsidR="00016146">
          <w:rPr>
            <w:rFonts w:ascii="Times New Roman" w:hAnsi="Times New Roman" w:cs="Times New Roman"/>
            <w:lang w:val="en-GB"/>
          </w:rPr>
          <w:t>animal</w:t>
        </w:r>
        <w:r w:rsidR="00016146" w:rsidRPr="004A68E5">
          <w:rPr>
            <w:rFonts w:ascii="Times New Roman" w:hAnsi="Times New Roman" w:cs="Times New Roman"/>
            <w:lang w:val="en-GB"/>
            <w:rPrChange w:id="543" w:author="David" w:date="2014-12-08T12:51:00Z">
              <w:rPr>
                <w:rFonts w:ascii="Times New Roman" w:hAnsi="Times New Roman" w:cs="Times New Roman"/>
                <w:sz w:val="16"/>
                <w:szCs w:val="16"/>
              </w:rPr>
            </w:rPrChange>
          </w:rPr>
          <w:t xml:space="preserve"> </w:t>
        </w:r>
      </w:ins>
      <w:r w:rsidRPr="004A68E5">
        <w:rPr>
          <w:rFonts w:ascii="Times New Roman" w:hAnsi="Times New Roman" w:cs="Times New Roman"/>
          <w:lang w:val="en-GB"/>
          <w:rPrChange w:id="544" w:author="David" w:date="2014-12-08T12:51:00Z">
            <w:rPr>
              <w:rFonts w:ascii="Times New Roman" w:hAnsi="Times New Roman" w:cs="Times New Roman"/>
              <w:sz w:val="16"/>
              <w:szCs w:val="16"/>
            </w:rPr>
          </w:rPrChange>
        </w:rPr>
        <w:t xml:space="preserve">species (20 birds, 5 mammals, 4 invertebrates, 2 amphibians and reptiles) and 20 </w:t>
      </w:r>
      <w:del w:id="545" w:author="David" w:date="2014-12-10T16:44:00Z">
        <w:r w:rsidRPr="004A68E5" w:rsidDel="00016146">
          <w:rPr>
            <w:rFonts w:ascii="Times New Roman" w:hAnsi="Times New Roman" w:cs="Times New Roman"/>
            <w:lang w:val="en-GB"/>
            <w:rPrChange w:id="546" w:author="David" w:date="2014-12-08T12:51:00Z">
              <w:rPr>
                <w:rFonts w:ascii="Times New Roman" w:hAnsi="Times New Roman" w:cs="Times New Roman"/>
                <w:sz w:val="16"/>
                <w:szCs w:val="16"/>
              </w:rPr>
            </w:rPrChange>
          </w:rPr>
          <w:delText xml:space="preserve">plants </w:delText>
        </w:r>
      </w:del>
      <w:ins w:id="547" w:author="David" w:date="2014-12-10T16:44:00Z">
        <w:r w:rsidR="00016146" w:rsidRPr="004A68E5">
          <w:rPr>
            <w:rFonts w:ascii="Times New Roman" w:hAnsi="Times New Roman" w:cs="Times New Roman"/>
            <w:lang w:val="en-GB"/>
            <w:rPrChange w:id="548" w:author="David" w:date="2014-12-08T12:51:00Z">
              <w:rPr>
                <w:rFonts w:ascii="Times New Roman" w:hAnsi="Times New Roman" w:cs="Times New Roman"/>
                <w:sz w:val="16"/>
                <w:szCs w:val="16"/>
              </w:rPr>
            </w:rPrChange>
          </w:rPr>
          <w:t>plan</w:t>
        </w:r>
        <w:r w:rsidR="00016146">
          <w:rPr>
            <w:rFonts w:ascii="Times New Roman" w:hAnsi="Times New Roman" w:cs="Times New Roman"/>
            <w:lang w:val="en-GB"/>
          </w:rPr>
          <w:t>t</w:t>
        </w:r>
        <w:r w:rsidR="00016146" w:rsidRPr="004A68E5">
          <w:rPr>
            <w:rFonts w:ascii="Times New Roman" w:hAnsi="Times New Roman" w:cs="Times New Roman"/>
            <w:lang w:val="en-GB"/>
            <w:rPrChange w:id="549" w:author="David" w:date="2014-12-08T12:51:00Z">
              <w:rPr>
                <w:rFonts w:ascii="Times New Roman" w:hAnsi="Times New Roman" w:cs="Times New Roman"/>
                <w:sz w:val="16"/>
                <w:szCs w:val="16"/>
              </w:rPr>
            </w:rPrChange>
          </w:rPr>
          <w:t xml:space="preserve"> </w:t>
        </w:r>
      </w:ins>
      <w:r w:rsidRPr="004A68E5">
        <w:rPr>
          <w:rFonts w:ascii="Times New Roman" w:hAnsi="Times New Roman" w:cs="Times New Roman"/>
          <w:lang w:val="en-GB"/>
          <w:rPrChange w:id="550" w:author="David" w:date="2014-12-08T12:51:00Z">
            <w:rPr>
              <w:rFonts w:ascii="Times New Roman" w:hAnsi="Times New Roman" w:cs="Times New Roman"/>
              <w:sz w:val="16"/>
              <w:szCs w:val="16"/>
            </w:rPr>
          </w:rPrChange>
        </w:rPr>
        <w:t xml:space="preserve">species listed in the Annex I and II of </w:t>
      </w:r>
      <w:del w:id="551" w:author="David" w:date="2014-12-10T16:44:00Z">
        <w:r w:rsidRPr="004A68E5" w:rsidDel="00016146">
          <w:rPr>
            <w:rFonts w:ascii="Times New Roman" w:hAnsi="Times New Roman" w:cs="Times New Roman"/>
            <w:lang w:val="en-GB"/>
            <w:rPrChange w:id="552" w:author="David" w:date="2014-12-08T12:51:00Z">
              <w:rPr>
                <w:rFonts w:ascii="Times New Roman" w:hAnsi="Times New Roman" w:cs="Times New Roman"/>
                <w:sz w:val="16"/>
                <w:szCs w:val="16"/>
              </w:rPr>
            </w:rPrChange>
          </w:rPr>
          <w:delText xml:space="preserve">habitats </w:delText>
        </w:r>
      </w:del>
      <w:ins w:id="553" w:author="David" w:date="2014-12-10T16:44:00Z">
        <w:r w:rsidR="00016146" w:rsidRPr="004A68E5">
          <w:rPr>
            <w:rFonts w:ascii="Times New Roman" w:hAnsi="Times New Roman" w:cs="Times New Roman"/>
            <w:lang w:val="en-GB"/>
            <w:rPrChange w:id="554" w:author="David" w:date="2014-12-08T12:51:00Z">
              <w:rPr>
                <w:rFonts w:ascii="Times New Roman" w:hAnsi="Times New Roman" w:cs="Times New Roman"/>
                <w:sz w:val="16"/>
                <w:szCs w:val="16"/>
              </w:rPr>
            </w:rPrChange>
          </w:rPr>
          <w:t>habita</w:t>
        </w:r>
        <w:r w:rsidR="00016146">
          <w:rPr>
            <w:rFonts w:ascii="Times New Roman" w:hAnsi="Times New Roman" w:cs="Times New Roman"/>
            <w:lang w:val="en-GB"/>
          </w:rPr>
          <w:t>t</w:t>
        </w:r>
        <w:r w:rsidR="00016146" w:rsidRPr="004A68E5">
          <w:rPr>
            <w:rFonts w:ascii="Times New Roman" w:hAnsi="Times New Roman" w:cs="Times New Roman"/>
            <w:lang w:val="en-GB"/>
            <w:rPrChange w:id="555" w:author="David" w:date="2014-12-08T12:51:00Z">
              <w:rPr>
                <w:rFonts w:ascii="Times New Roman" w:hAnsi="Times New Roman" w:cs="Times New Roman"/>
                <w:sz w:val="16"/>
                <w:szCs w:val="16"/>
              </w:rPr>
            </w:rPrChange>
          </w:rPr>
          <w:t xml:space="preserve"> </w:t>
        </w:r>
      </w:ins>
      <w:r w:rsidRPr="004A68E5">
        <w:rPr>
          <w:rFonts w:ascii="Times New Roman" w:hAnsi="Times New Roman" w:cs="Times New Roman"/>
          <w:lang w:val="en-GB"/>
          <w:rPrChange w:id="556" w:author="David" w:date="2014-12-08T12:51:00Z">
            <w:rPr>
              <w:rFonts w:ascii="Times New Roman" w:hAnsi="Times New Roman" w:cs="Times New Roman"/>
              <w:sz w:val="16"/>
              <w:szCs w:val="16"/>
            </w:rPr>
          </w:rPrChange>
        </w:rPr>
        <w:t xml:space="preserve">and </w:t>
      </w:r>
      <w:del w:id="557" w:author="David" w:date="2014-12-10T16:44:00Z">
        <w:r w:rsidRPr="004A68E5" w:rsidDel="00016146">
          <w:rPr>
            <w:rFonts w:ascii="Times New Roman" w:hAnsi="Times New Roman" w:cs="Times New Roman"/>
            <w:lang w:val="en-GB"/>
            <w:rPrChange w:id="558" w:author="David" w:date="2014-12-08T12:51:00Z">
              <w:rPr>
                <w:rFonts w:ascii="Times New Roman" w:hAnsi="Times New Roman" w:cs="Times New Roman"/>
                <w:sz w:val="16"/>
                <w:szCs w:val="16"/>
              </w:rPr>
            </w:rPrChange>
          </w:rPr>
          <w:delText xml:space="preserve">birds </w:delText>
        </w:r>
      </w:del>
      <w:ins w:id="559" w:author="David" w:date="2014-12-10T16:44:00Z">
        <w:r w:rsidR="00016146" w:rsidRPr="004A68E5">
          <w:rPr>
            <w:rFonts w:ascii="Times New Roman" w:hAnsi="Times New Roman" w:cs="Times New Roman"/>
            <w:lang w:val="en-GB"/>
            <w:rPrChange w:id="560" w:author="David" w:date="2014-12-08T12:51:00Z">
              <w:rPr>
                <w:rFonts w:ascii="Times New Roman" w:hAnsi="Times New Roman" w:cs="Times New Roman"/>
                <w:sz w:val="16"/>
                <w:szCs w:val="16"/>
              </w:rPr>
            </w:rPrChange>
          </w:rPr>
          <w:t>bir</w:t>
        </w:r>
        <w:r w:rsidR="00016146">
          <w:rPr>
            <w:rFonts w:ascii="Times New Roman" w:hAnsi="Times New Roman" w:cs="Times New Roman"/>
            <w:lang w:val="en-GB"/>
          </w:rPr>
          <w:t>d</w:t>
        </w:r>
        <w:r w:rsidR="00016146" w:rsidRPr="004A68E5">
          <w:rPr>
            <w:rFonts w:ascii="Times New Roman" w:hAnsi="Times New Roman" w:cs="Times New Roman"/>
            <w:lang w:val="en-GB"/>
            <w:rPrChange w:id="561" w:author="David" w:date="2014-12-08T12:51:00Z">
              <w:rPr>
                <w:rFonts w:ascii="Times New Roman" w:hAnsi="Times New Roman" w:cs="Times New Roman"/>
                <w:sz w:val="16"/>
                <w:szCs w:val="16"/>
              </w:rPr>
            </w:rPrChange>
          </w:rPr>
          <w:t xml:space="preserve"> </w:t>
        </w:r>
      </w:ins>
      <w:r w:rsidRPr="004A68E5">
        <w:rPr>
          <w:rFonts w:ascii="Times New Roman" w:hAnsi="Times New Roman" w:cs="Times New Roman"/>
          <w:lang w:val="en-GB"/>
          <w:rPrChange w:id="562" w:author="David" w:date="2014-12-08T12:51:00Z">
            <w:rPr>
              <w:rFonts w:ascii="Times New Roman" w:hAnsi="Times New Roman" w:cs="Times New Roman"/>
              <w:sz w:val="16"/>
              <w:szCs w:val="16"/>
            </w:rPr>
          </w:rPrChange>
        </w:rPr>
        <w:t>directives. There are 61 municipalities with more than 90</w:t>
      </w:r>
      <w:del w:id="563" w:author="David" w:date="2014-12-08T12:28:00Z">
        <w:r w:rsidRPr="004A68E5">
          <w:rPr>
            <w:rFonts w:ascii="Times New Roman" w:hAnsi="Times New Roman" w:cs="Times New Roman"/>
            <w:lang w:val="en-GB"/>
            <w:rPrChange w:id="564" w:author="David" w:date="2014-12-08T12:51:00Z">
              <w:rPr>
                <w:rFonts w:ascii="Times New Roman" w:hAnsi="Times New Roman" w:cs="Times New Roman"/>
                <w:sz w:val="16"/>
                <w:szCs w:val="16"/>
              </w:rPr>
            </w:rPrChange>
          </w:rPr>
          <w:delText>.</w:delText>
        </w:r>
      </w:del>
      <w:ins w:id="565" w:author="David" w:date="2014-12-08T12:28:00Z">
        <w:r w:rsidRPr="004A68E5">
          <w:rPr>
            <w:rFonts w:ascii="Times New Roman" w:hAnsi="Times New Roman" w:cs="Times New Roman"/>
            <w:lang w:val="en-GB"/>
            <w:rPrChange w:id="566" w:author="David" w:date="2014-12-08T12:51:00Z">
              <w:rPr>
                <w:rFonts w:ascii="Times New Roman" w:hAnsi="Times New Roman" w:cs="Times New Roman"/>
                <w:sz w:val="16"/>
                <w:szCs w:val="16"/>
              </w:rPr>
            </w:rPrChange>
          </w:rPr>
          <w:t>,</w:t>
        </w:r>
      </w:ins>
      <w:r w:rsidRPr="004A68E5">
        <w:rPr>
          <w:rFonts w:ascii="Times New Roman" w:hAnsi="Times New Roman" w:cs="Times New Roman"/>
          <w:lang w:val="en-GB"/>
          <w:rPrChange w:id="567" w:author="David" w:date="2014-12-08T12:51:00Z">
            <w:rPr>
              <w:rFonts w:ascii="Times New Roman" w:hAnsi="Times New Roman" w:cs="Times New Roman"/>
              <w:sz w:val="16"/>
              <w:szCs w:val="16"/>
            </w:rPr>
          </w:rPrChange>
        </w:rPr>
        <w:t xml:space="preserve">000 inhabitants. The main economic activities are agriculture, tourism, beekeeping, </w:t>
      </w:r>
      <w:del w:id="568" w:author="David" w:date="2014-12-08T12:28:00Z">
        <w:r w:rsidRPr="004A68E5">
          <w:rPr>
            <w:rFonts w:ascii="Times New Roman" w:hAnsi="Times New Roman" w:cs="Times New Roman"/>
            <w:lang w:val="en-GB"/>
            <w:rPrChange w:id="569" w:author="David" w:date="2014-12-08T12:51:00Z">
              <w:rPr>
                <w:rFonts w:ascii="Times New Roman" w:hAnsi="Times New Roman" w:cs="Times New Roman"/>
                <w:sz w:val="16"/>
                <w:szCs w:val="16"/>
              </w:rPr>
            </w:rPrChange>
          </w:rPr>
          <w:delText xml:space="preserve">mining </w:delText>
        </w:r>
      </w:del>
      <w:ins w:id="570" w:author="David" w:date="2014-12-08T12:28:00Z">
        <w:r w:rsidRPr="004A68E5">
          <w:rPr>
            <w:rFonts w:ascii="Times New Roman" w:hAnsi="Times New Roman" w:cs="Times New Roman"/>
            <w:lang w:val="en-GB"/>
            <w:rPrChange w:id="571" w:author="David" w:date="2014-12-08T12:51:00Z">
              <w:rPr>
                <w:rFonts w:ascii="Times New Roman" w:hAnsi="Times New Roman" w:cs="Times New Roman"/>
                <w:sz w:val="16"/>
                <w:szCs w:val="16"/>
              </w:rPr>
            </w:rPrChange>
          </w:rPr>
          <w:t xml:space="preserve">mining, </w:t>
        </w:r>
      </w:ins>
      <w:r w:rsidRPr="004A68E5">
        <w:rPr>
          <w:rFonts w:ascii="Times New Roman" w:hAnsi="Times New Roman" w:cs="Times New Roman"/>
          <w:lang w:val="en-GB"/>
          <w:rPrChange w:id="572" w:author="David" w:date="2014-12-08T12:51:00Z">
            <w:rPr>
              <w:rFonts w:ascii="Times New Roman" w:hAnsi="Times New Roman" w:cs="Times New Roman"/>
              <w:sz w:val="16"/>
              <w:szCs w:val="16"/>
            </w:rPr>
          </w:rPrChange>
        </w:rPr>
        <w:t>and skiing (Bonet et al. 2010).</w:t>
      </w:r>
    </w:p>
    <w:p w:rsidR="00FC55A2" w:rsidRPr="004A1518" w:rsidRDefault="004A68E5" w:rsidP="00484841">
      <w:pPr>
        <w:pStyle w:val="Heading4"/>
        <w:spacing w:line="276" w:lineRule="auto"/>
        <w:jc w:val="both"/>
        <w:rPr>
          <w:rFonts w:ascii="Times New Roman" w:hAnsi="Times New Roman" w:cs="Times New Roman"/>
          <w:color w:val="auto"/>
          <w:lang w:val="en-GB"/>
          <w:rPrChange w:id="573" w:author="David" w:date="2014-12-08T12:51:00Z">
            <w:rPr>
              <w:rFonts w:ascii="Times New Roman" w:hAnsi="Times New Roman" w:cs="Times New Roman"/>
              <w:color w:val="auto"/>
            </w:rPr>
          </w:rPrChange>
        </w:rPr>
      </w:pPr>
      <w:bookmarkStart w:id="574" w:name="coordinates"/>
      <w:bookmarkEnd w:id="574"/>
      <w:r w:rsidRPr="004A68E5">
        <w:rPr>
          <w:rFonts w:ascii="Times New Roman" w:hAnsi="Times New Roman" w:cs="Times New Roman"/>
          <w:color w:val="auto"/>
          <w:lang w:val="en-GB"/>
          <w:rPrChange w:id="575" w:author="David" w:date="2014-12-08T12:51:00Z">
            <w:rPr>
              <w:rFonts w:ascii="Times New Roman" w:eastAsiaTheme="minorHAnsi" w:hAnsi="Times New Roman" w:cs="Times New Roman"/>
              <w:b w:val="0"/>
              <w:bCs w:val="0"/>
              <w:color w:val="auto"/>
              <w:sz w:val="16"/>
              <w:szCs w:val="16"/>
            </w:rPr>
          </w:rPrChange>
        </w:rPr>
        <w:t>Coordinates:</w:t>
      </w:r>
    </w:p>
    <w:p w:rsidR="00B564DF" w:rsidRPr="004A1518" w:rsidRDefault="004A68E5" w:rsidP="00484841">
      <w:pPr>
        <w:pStyle w:val="Heading4"/>
        <w:spacing w:line="276" w:lineRule="auto"/>
        <w:jc w:val="both"/>
        <w:rPr>
          <w:rFonts w:ascii="Times New Roman" w:hAnsi="Times New Roman" w:cs="Times New Roman"/>
          <w:color w:val="auto"/>
          <w:lang w:val="en-GB"/>
          <w:rPrChange w:id="576" w:author="David" w:date="2014-12-08T12:51:00Z">
            <w:rPr>
              <w:rFonts w:ascii="Times New Roman" w:hAnsi="Times New Roman" w:cs="Times New Roman"/>
              <w:color w:val="auto"/>
            </w:rPr>
          </w:rPrChange>
        </w:rPr>
      </w:pPr>
      <w:bookmarkStart w:id="577" w:name="temporal-coverage"/>
      <w:bookmarkEnd w:id="577"/>
      <w:r w:rsidRPr="004A68E5">
        <w:rPr>
          <w:rFonts w:ascii="Times New Roman" w:eastAsiaTheme="minorHAnsi" w:hAnsi="Times New Roman" w:cs="Times New Roman"/>
          <w:b w:val="0"/>
          <w:bCs w:val="0"/>
          <w:color w:val="auto"/>
          <w:lang w:val="en-GB"/>
          <w:rPrChange w:id="578" w:author="David" w:date="2014-12-08T12:51:00Z">
            <w:rPr>
              <w:rFonts w:ascii="Times New Roman" w:eastAsiaTheme="minorHAnsi" w:hAnsi="Times New Roman" w:cs="Times New Roman"/>
              <w:b w:val="0"/>
              <w:bCs w:val="0"/>
              <w:color w:val="auto"/>
              <w:sz w:val="16"/>
              <w:szCs w:val="16"/>
            </w:rPr>
          </w:rPrChange>
        </w:rPr>
        <w:t>36°52'12''N and 37°21'36''N Latitude; 3°41'24''W and 2°33'36''W Longitude</w:t>
      </w:r>
    </w:p>
    <w:p w:rsidR="00FC55A2" w:rsidRPr="004A1518" w:rsidRDefault="004A68E5" w:rsidP="00484841">
      <w:pPr>
        <w:pStyle w:val="Heading4"/>
        <w:spacing w:line="276" w:lineRule="auto"/>
        <w:jc w:val="both"/>
        <w:rPr>
          <w:rFonts w:ascii="Times New Roman" w:hAnsi="Times New Roman" w:cs="Times New Roman"/>
          <w:color w:val="auto"/>
          <w:lang w:val="en-GB"/>
          <w:rPrChange w:id="579" w:author="David" w:date="2014-12-08T12:51:00Z">
            <w:rPr>
              <w:rFonts w:ascii="Times New Roman" w:hAnsi="Times New Roman" w:cs="Times New Roman"/>
              <w:color w:val="auto"/>
            </w:rPr>
          </w:rPrChange>
        </w:rPr>
      </w:pPr>
      <w:r w:rsidRPr="004A68E5">
        <w:rPr>
          <w:rFonts w:ascii="Times New Roman" w:hAnsi="Times New Roman" w:cs="Times New Roman"/>
          <w:color w:val="auto"/>
          <w:lang w:val="en-GB"/>
          <w:rPrChange w:id="580" w:author="David" w:date="2014-12-08T12:51:00Z">
            <w:rPr>
              <w:rFonts w:ascii="Times New Roman" w:eastAsiaTheme="minorHAnsi" w:hAnsi="Times New Roman" w:cs="Times New Roman"/>
              <w:b w:val="0"/>
              <w:bCs w:val="0"/>
              <w:color w:val="auto"/>
              <w:sz w:val="16"/>
              <w:szCs w:val="16"/>
            </w:rPr>
          </w:rPrChange>
        </w:rPr>
        <w:t>Temporal coverage</w:t>
      </w:r>
    </w:p>
    <w:p w:rsidR="00FC55A2" w:rsidRPr="004A1518" w:rsidRDefault="004A68E5" w:rsidP="00484841">
      <w:pPr>
        <w:spacing w:line="276" w:lineRule="auto"/>
        <w:jc w:val="both"/>
        <w:rPr>
          <w:rFonts w:ascii="Times New Roman" w:hAnsi="Times New Roman" w:cs="Times New Roman"/>
          <w:lang w:val="en-GB"/>
          <w:rPrChange w:id="581" w:author="David" w:date="2014-12-08T12:51:00Z">
            <w:rPr>
              <w:rFonts w:ascii="Times New Roman" w:hAnsi="Times New Roman" w:cs="Times New Roman"/>
            </w:rPr>
          </w:rPrChange>
        </w:rPr>
      </w:pPr>
      <w:r w:rsidRPr="004A68E5">
        <w:rPr>
          <w:rFonts w:ascii="Times New Roman" w:hAnsi="Times New Roman" w:cs="Times New Roman"/>
          <w:lang w:val="en-GB"/>
          <w:rPrChange w:id="582" w:author="David" w:date="2014-12-08T12:51:00Z">
            <w:rPr>
              <w:rFonts w:ascii="Times New Roman" w:hAnsi="Times New Roman" w:cs="Times New Roman"/>
              <w:sz w:val="16"/>
              <w:szCs w:val="16"/>
            </w:rPr>
          </w:rPrChange>
        </w:rPr>
        <w:t>May 1988 - Oct 2013</w:t>
      </w:r>
    </w:p>
    <w:p w:rsidR="00B564DF" w:rsidRPr="004A1518" w:rsidRDefault="00B564DF" w:rsidP="00484841">
      <w:pPr>
        <w:pStyle w:val="Heading4"/>
        <w:spacing w:line="276" w:lineRule="auto"/>
        <w:jc w:val="both"/>
        <w:rPr>
          <w:rFonts w:ascii="Times New Roman" w:hAnsi="Times New Roman" w:cs="Times New Roman"/>
          <w:color w:val="auto"/>
          <w:lang w:val="en-GB"/>
          <w:rPrChange w:id="583" w:author="David" w:date="2014-12-08T12:51:00Z">
            <w:rPr>
              <w:rFonts w:ascii="Times New Roman" w:hAnsi="Times New Roman" w:cs="Times New Roman"/>
              <w:color w:val="auto"/>
            </w:rPr>
          </w:rPrChange>
        </w:rPr>
      </w:pPr>
      <w:bookmarkStart w:id="584" w:name="natural-collections-description"/>
      <w:bookmarkStart w:id="585" w:name="parent-collection-identifier"/>
      <w:bookmarkEnd w:id="584"/>
      <w:bookmarkEnd w:id="585"/>
    </w:p>
    <w:p w:rsidR="00FC55A2" w:rsidRPr="004A1518" w:rsidRDefault="004A68E5" w:rsidP="00484841">
      <w:pPr>
        <w:pStyle w:val="Heading4"/>
        <w:spacing w:line="276" w:lineRule="auto"/>
        <w:jc w:val="both"/>
        <w:rPr>
          <w:rFonts w:ascii="Times New Roman" w:hAnsi="Times New Roman" w:cs="Times New Roman"/>
          <w:color w:val="auto"/>
          <w:lang w:val="en-GB"/>
          <w:rPrChange w:id="586" w:author="David" w:date="2014-12-08T12:51:00Z">
            <w:rPr>
              <w:rFonts w:ascii="Times New Roman" w:hAnsi="Times New Roman" w:cs="Times New Roman"/>
              <w:color w:val="auto"/>
            </w:rPr>
          </w:rPrChange>
        </w:rPr>
      </w:pPr>
      <w:r w:rsidRPr="004A68E5">
        <w:rPr>
          <w:rFonts w:ascii="Times New Roman" w:hAnsi="Times New Roman" w:cs="Times New Roman"/>
          <w:color w:val="auto"/>
          <w:lang w:val="en-GB"/>
          <w:rPrChange w:id="587" w:author="David" w:date="2014-12-08T12:51:00Z">
            <w:rPr>
              <w:rFonts w:ascii="Times New Roman" w:eastAsiaTheme="minorHAnsi" w:hAnsi="Times New Roman" w:cs="Times New Roman"/>
              <w:b w:val="0"/>
              <w:bCs w:val="0"/>
              <w:color w:val="auto"/>
              <w:sz w:val="16"/>
              <w:szCs w:val="16"/>
            </w:rPr>
          </w:rPrChange>
        </w:rPr>
        <w:t xml:space="preserve">Parent collection identifier: </w:t>
      </w:r>
      <w:r w:rsidRPr="004A68E5">
        <w:rPr>
          <w:rFonts w:ascii="Times New Roman" w:hAnsi="Times New Roman" w:cs="Times New Roman"/>
          <w:b w:val="0"/>
          <w:color w:val="auto"/>
          <w:lang w:val="en-GB"/>
          <w:rPrChange w:id="588" w:author="David" w:date="2014-12-08T12:51:00Z">
            <w:rPr>
              <w:rFonts w:ascii="Times New Roman" w:eastAsiaTheme="minorHAnsi" w:hAnsi="Times New Roman" w:cs="Times New Roman"/>
              <w:b w:val="0"/>
              <w:bCs w:val="0"/>
              <w:color w:val="auto"/>
              <w:sz w:val="16"/>
              <w:szCs w:val="16"/>
            </w:rPr>
          </w:rPrChange>
        </w:rPr>
        <w:t>NA</w:t>
      </w:r>
    </w:p>
    <w:p w:rsidR="00BF1042" w:rsidRPr="004A1518" w:rsidRDefault="004A68E5" w:rsidP="00BF1042">
      <w:pPr>
        <w:pStyle w:val="Heading5"/>
        <w:spacing w:line="276" w:lineRule="auto"/>
        <w:jc w:val="both"/>
        <w:rPr>
          <w:rFonts w:ascii="Times New Roman" w:hAnsi="Times New Roman" w:cs="Times New Roman"/>
          <w:b/>
          <w:i w:val="0"/>
          <w:color w:val="auto"/>
          <w:lang w:val="en-GB"/>
          <w:rPrChange w:id="589" w:author="David" w:date="2014-12-08T12:51:00Z">
            <w:rPr>
              <w:rFonts w:ascii="Times New Roman" w:hAnsi="Times New Roman" w:cs="Times New Roman"/>
              <w:b/>
              <w:i w:val="0"/>
              <w:color w:val="auto"/>
            </w:rPr>
          </w:rPrChange>
        </w:rPr>
      </w:pPr>
      <w:bookmarkStart w:id="590" w:name="collection-name"/>
      <w:bookmarkEnd w:id="590"/>
      <w:r w:rsidRPr="004A68E5">
        <w:rPr>
          <w:rFonts w:ascii="Times New Roman" w:hAnsi="Times New Roman" w:cs="Times New Roman"/>
          <w:b/>
          <w:i w:val="0"/>
          <w:color w:val="auto"/>
          <w:lang w:val="en-GB"/>
          <w:rPrChange w:id="591" w:author="David" w:date="2014-12-08T12:51:00Z">
            <w:rPr>
              <w:rFonts w:ascii="Times New Roman" w:eastAsiaTheme="minorHAnsi" w:hAnsi="Times New Roman" w:cs="Times New Roman"/>
              <w:b/>
              <w:i w:val="0"/>
              <w:iCs w:val="0"/>
              <w:color w:val="auto"/>
              <w:sz w:val="16"/>
              <w:szCs w:val="16"/>
            </w:rPr>
          </w:rPrChange>
        </w:rPr>
        <w:t xml:space="preserve">Collection name: </w:t>
      </w:r>
    </w:p>
    <w:p w:rsidR="00FC55A2" w:rsidRPr="004A1518" w:rsidRDefault="004A68E5" w:rsidP="00BF1042">
      <w:pPr>
        <w:pStyle w:val="Heading5"/>
        <w:spacing w:line="276" w:lineRule="auto"/>
        <w:jc w:val="both"/>
        <w:rPr>
          <w:rFonts w:ascii="Times New Roman" w:hAnsi="Times New Roman" w:cs="Times New Roman"/>
          <w:b/>
          <w:i w:val="0"/>
          <w:color w:val="auto"/>
          <w:lang w:val="en-GB"/>
          <w:rPrChange w:id="592" w:author="David" w:date="2014-12-08T12:51:00Z">
            <w:rPr>
              <w:rFonts w:ascii="Times New Roman" w:hAnsi="Times New Roman" w:cs="Times New Roman"/>
              <w:b/>
              <w:i w:val="0"/>
              <w:color w:val="auto"/>
            </w:rPr>
          </w:rPrChange>
        </w:rPr>
      </w:pPr>
      <w:r w:rsidRPr="004A68E5">
        <w:rPr>
          <w:rFonts w:ascii="Times New Roman" w:hAnsi="Times New Roman" w:cs="Times New Roman"/>
          <w:i w:val="0"/>
          <w:color w:val="auto"/>
          <w:lang w:val="en-GB"/>
          <w:rPrChange w:id="593" w:author="David" w:date="2014-12-08T12:51:00Z">
            <w:rPr>
              <w:rFonts w:ascii="Times New Roman" w:eastAsiaTheme="minorHAnsi" w:hAnsi="Times New Roman" w:cs="Times New Roman"/>
              <w:i w:val="0"/>
              <w:iCs w:val="0"/>
              <w:color w:val="auto"/>
              <w:sz w:val="16"/>
              <w:szCs w:val="16"/>
            </w:rPr>
          </w:rPrChange>
        </w:rPr>
        <w:t xml:space="preserve">Phenology of flora of </w:t>
      </w:r>
      <w:del w:id="594" w:author="David" w:date="2014-12-08T12:53:00Z">
        <w:r w:rsidRPr="004A68E5">
          <w:rPr>
            <w:rFonts w:ascii="Times New Roman" w:hAnsi="Times New Roman" w:cs="Times New Roman"/>
            <w:i w:val="0"/>
            <w:color w:val="auto"/>
            <w:lang w:val="en-GB"/>
            <w:rPrChange w:id="595" w:author="David" w:date="2014-12-08T12:51:00Z">
              <w:rPr>
                <w:rFonts w:ascii="Times New Roman" w:eastAsiaTheme="minorHAnsi" w:hAnsi="Times New Roman" w:cs="Times New Roman"/>
                <w:i w:val="0"/>
                <w:iCs w:val="0"/>
                <w:color w:val="auto"/>
                <w:sz w:val="16"/>
                <w:szCs w:val="16"/>
              </w:rPr>
            </w:rPrChange>
          </w:rPr>
          <w:delText>mediterranean</w:delText>
        </w:r>
      </w:del>
      <w:ins w:id="596" w:author="David" w:date="2014-12-08T12:53:00Z">
        <w:r w:rsidR="004A1518" w:rsidRPr="004A1518">
          <w:rPr>
            <w:rFonts w:ascii="Times New Roman" w:hAnsi="Times New Roman" w:cs="Times New Roman"/>
            <w:i w:val="0"/>
            <w:color w:val="auto"/>
            <w:lang w:val="en-GB"/>
          </w:rPr>
          <w:t>Mediterranean</w:t>
        </w:r>
      </w:ins>
      <w:r w:rsidRPr="004A68E5">
        <w:rPr>
          <w:rFonts w:ascii="Times New Roman" w:hAnsi="Times New Roman" w:cs="Times New Roman"/>
          <w:i w:val="0"/>
          <w:color w:val="auto"/>
          <w:lang w:val="en-GB"/>
          <w:rPrChange w:id="597" w:author="David" w:date="2014-12-08T12:51:00Z">
            <w:rPr>
              <w:rFonts w:ascii="Times New Roman" w:eastAsiaTheme="minorHAnsi" w:hAnsi="Times New Roman" w:cs="Times New Roman"/>
              <w:i w:val="0"/>
              <w:iCs w:val="0"/>
              <w:color w:val="auto"/>
              <w:sz w:val="16"/>
              <w:szCs w:val="16"/>
            </w:rPr>
          </w:rPrChange>
        </w:rPr>
        <w:t xml:space="preserve"> high-mountains meadows (Sierra Nevada)</w:t>
      </w:r>
    </w:p>
    <w:p w:rsidR="00FC55A2" w:rsidRPr="004A1518" w:rsidRDefault="004A68E5" w:rsidP="00484841">
      <w:pPr>
        <w:pStyle w:val="Heading5"/>
        <w:spacing w:line="276" w:lineRule="auto"/>
        <w:jc w:val="both"/>
        <w:rPr>
          <w:rFonts w:ascii="Times New Roman" w:hAnsi="Times New Roman" w:cs="Times New Roman"/>
          <w:b/>
          <w:i w:val="0"/>
          <w:color w:val="auto"/>
          <w:lang w:val="en-GB"/>
          <w:rPrChange w:id="598" w:author="David" w:date="2014-12-08T12:51:00Z">
            <w:rPr>
              <w:rFonts w:ascii="Times New Roman" w:hAnsi="Times New Roman" w:cs="Times New Roman"/>
              <w:b/>
              <w:i w:val="0"/>
              <w:color w:val="auto"/>
              <w:lang w:val="es-ES"/>
            </w:rPr>
          </w:rPrChange>
        </w:rPr>
      </w:pPr>
      <w:bookmarkStart w:id="599" w:name="collection-identifier"/>
      <w:bookmarkEnd w:id="599"/>
      <w:r w:rsidRPr="004A68E5">
        <w:rPr>
          <w:rFonts w:ascii="Times New Roman" w:hAnsi="Times New Roman" w:cs="Times New Roman"/>
          <w:b/>
          <w:i w:val="0"/>
          <w:color w:val="auto"/>
          <w:lang w:val="en-GB"/>
          <w:rPrChange w:id="600" w:author="David" w:date="2014-12-08T12:51:00Z">
            <w:rPr>
              <w:rFonts w:ascii="Times New Roman" w:eastAsiaTheme="minorHAnsi" w:hAnsi="Times New Roman" w:cs="Times New Roman"/>
              <w:b/>
              <w:i w:val="0"/>
              <w:iCs w:val="0"/>
              <w:color w:val="auto"/>
              <w:sz w:val="16"/>
              <w:szCs w:val="16"/>
              <w:lang w:val="es-ES"/>
            </w:rPr>
          </w:rPrChange>
        </w:rPr>
        <w:t xml:space="preserve">Collection identifier: </w:t>
      </w:r>
    </w:p>
    <w:p w:rsidR="00FC55A2" w:rsidRPr="004A1518" w:rsidRDefault="004A68E5" w:rsidP="00484841">
      <w:pPr>
        <w:spacing w:line="276" w:lineRule="auto"/>
        <w:jc w:val="both"/>
        <w:rPr>
          <w:rFonts w:ascii="Times New Roman" w:hAnsi="Times New Roman" w:cs="Times New Roman"/>
          <w:color w:val="FF0000"/>
          <w:lang w:val="en-GB"/>
          <w:rPrChange w:id="601" w:author="David" w:date="2014-12-08T12:51:00Z">
            <w:rPr>
              <w:rFonts w:ascii="Times New Roman" w:hAnsi="Times New Roman" w:cs="Times New Roman"/>
              <w:color w:val="FF0000"/>
              <w:lang w:val="es-ES"/>
            </w:rPr>
          </w:rPrChange>
        </w:rPr>
      </w:pPr>
      <w:r w:rsidRPr="004A68E5">
        <w:rPr>
          <w:rFonts w:ascii="Times New Roman" w:hAnsi="Times New Roman" w:cs="Times New Roman"/>
          <w:color w:val="FF0000"/>
          <w:lang w:val="en-GB"/>
          <w:rPrChange w:id="602" w:author="David" w:date="2014-12-08T12:51:00Z">
            <w:rPr>
              <w:rFonts w:ascii="Times New Roman" w:hAnsi="Times New Roman" w:cs="Times New Roman"/>
              <w:color w:val="FF0000"/>
              <w:sz w:val="16"/>
              <w:szCs w:val="16"/>
              <w:lang w:val="es-ES"/>
            </w:rPr>
          </w:rPrChange>
        </w:rPr>
        <w:t>db6cd9d7-7be5-4cd0-8b3c-fb6dd7446472 @TODO(ME LO TIENE QUE DAR KATIA EL NÚMERO)</w:t>
      </w:r>
    </w:p>
    <w:p w:rsidR="00BF1042" w:rsidRPr="004A1518" w:rsidRDefault="00BF1042" w:rsidP="00484841">
      <w:pPr>
        <w:pStyle w:val="Heading4"/>
        <w:spacing w:line="276" w:lineRule="auto"/>
        <w:jc w:val="both"/>
        <w:rPr>
          <w:rFonts w:ascii="Times New Roman" w:hAnsi="Times New Roman" w:cs="Times New Roman"/>
          <w:lang w:val="en-GB"/>
          <w:rPrChange w:id="603" w:author="David" w:date="2014-12-08T12:51:00Z">
            <w:rPr>
              <w:rFonts w:ascii="Times New Roman" w:hAnsi="Times New Roman" w:cs="Times New Roman"/>
              <w:lang w:val="es-ES"/>
            </w:rPr>
          </w:rPrChange>
        </w:rPr>
      </w:pPr>
      <w:bookmarkStart w:id="604" w:name="methods"/>
      <w:bookmarkEnd w:id="604"/>
    </w:p>
    <w:p w:rsidR="00FC55A2" w:rsidRPr="004A1518" w:rsidRDefault="004A68E5" w:rsidP="00484841">
      <w:pPr>
        <w:pStyle w:val="Heading4"/>
        <w:spacing w:line="276" w:lineRule="auto"/>
        <w:jc w:val="both"/>
        <w:rPr>
          <w:rFonts w:ascii="Times New Roman" w:hAnsi="Times New Roman" w:cs="Times New Roman"/>
          <w:color w:val="auto"/>
          <w:lang w:val="en-GB"/>
          <w:rPrChange w:id="605" w:author="David" w:date="2014-12-08T12:51:00Z">
            <w:rPr>
              <w:rFonts w:ascii="Times New Roman" w:hAnsi="Times New Roman" w:cs="Times New Roman"/>
              <w:color w:val="auto"/>
            </w:rPr>
          </w:rPrChange>
        </w:rPr>
      </w:pPr>
      <w:r w:rsidRPr="004A68E5">
        <w:rPr>
          <w:rFonts w:ascii="Times New Roman" w:hAnsi="Times New Roman" w:cs="Times New Roman"/>
          <w:color w:val="auto"/>
          <w:lang w:val="en-GB"/>
          <w:rPrChange w:id="606" w:author="David" w:date="2014-12-08T12:51:00Z">
            <w:rPr>
              <w:rFonts w:ascii="Times New Roman" w:eastAsiaTheme="minorHAnsi" w:hAnsi="Times New Roman" w:cs="Times New Roman"/>
              <w:b w:val="0"/>
              <w:bCs w:val="0"/>
              <w:color w:val="auto"/>
              <w:sz w:val="16"/>
              <w:szCs w:val="16"/>
            </w:rPr>
          </w:rPrChange>
        </w:rPr>
        <w:t>Methods</w:t>
      </w:r>
    </w:p>
    <w:p w:rsidR="00FC55A2" w:rsidRPr="004A1518" w:rsidRDefault="004A68E5" w:rsidP="00484841">
      <w:pPr>
        <w:pStyle w:val="Heading5"/>
        <w:spacing w:line="276" w:lineRule="auto"/>
        <w:jc w:val="both"/>
        <w:rPr>
          <w:rFonts w:ascii="Times New Roman" w:hAnsi="Times New Roman" w:cs="Times New Roman"/>
          <w:b/>
          <w:i w:val="0"/>
          <w:color w:val="auto"/>
          <w:lang w:val="en-GB"/>
          <w:rPrChange w:id="607" w:author="David" w:date="2014-12-08T12:51:00Z">
            <w:rPr>
              <w:rFonts w:ascii="Times New Roman" w:hAnsi="Times New Roman" w:cs="Times New Roman"/>
              <w:b/>
              <w:i w:val="0"/>
              <w:color w:val="auto"/>
            </w:rPr>
          </w:rPrChange>
        </w:rPr>
      </w:pPr>
      <w:bookmarkStart w:id="608" w:name="study-extent-description"/>
      <w:bookmarkEnd w:id="608"/>
      <w:r w:rsidRPr="004A68E5">
        <w:rPr>
          <w:rFonts w:ascii="Times New Roman" w:hAnsi="Times New Roman" w:cs="Times New Roman"/>
          <w:b/>
          <w:i w:val="0"/>
          <w:color w:val="auto"/>
          <w:lang w:val="en-GB"/>
          <w:rPrChange w:id="609" w:author="David" w:date="2014-12-08T12:51:00Z">
            <w:rPr>
              <w:rFonts w:ascii="Times New Roman" w:eastAsiaTheme="minorHAnsi" w:hAnsi="Times New Roman" w:cs="Times New Roman"/>
              <w:b/>
              <w:i w:val="0"/>
              <w:iCs w:val="0"/>
              <w:color w:val="auto"/>
              <w:sz w:val="16"/>
              <w:szCs w:val="16"/>
            </w:rPr>
          </w:rPrChange>
        </w:rPr>
        <w:t>Study extent description:</w:t>
      </w:r>
    </w:p>
    <w:p w:rsidR="005C5285" w:rsidRPr="004A1518" w:rsidRDefault="004A68E5" w:rsidP="00484841">
      <w:pPr>
        <w:spacing w:line="276" w:lineRule="auto"/>
        <w:jc w:val="both"/>
        <w:rPr>
          <w:rFonts w:ascii="Times New Roman" w:hAnsi="Times New Roman" w:cs="Times New Roman"/>
          <w:lang w:val="en-GB"/>
          <w:rPrChange w:id="610" w:author="David" w:date="2014-12-08T12:51:00Z">
            <w:rPr>
              <w:rFonts w:ascii="Times New Roman" w:hAnsi="Times New Roman" w:cs="Times New Roman"/>
            </w:rPr>
          </w:rPrChange>
        </w:rPr>
      </w:pPr>
      <w:r w:rsidRPr="004A68E5">
        <w:rPr>
          <w:rFonts w:ascii="Times New Roman" w:hAnsi="Times New Roman" w:cs="Times New Roman"/>
          <w:lang w:val="en-GB"/>
          <w:rPrChange w:id="611" w:author="David" w:date="2014-12-08T12:51:00Z">
            <w:rPr>
              <w:rFonts w:ascii="Times New Roman" w:hAnsi="Times New Roman" w:cs="Times New Roman"/>
              <w:sz w:val="16"/>
              <w:szCs w:val="16"/>
            </w:rPr>
          </w:rPrChange>
        </w:rPr>
        <w:t>The Mediterranean high-mountain meadows (</w:t>
      </w:r>
      <w:del w:id="612" w:author="David" w:date="2014-12-08T12:53:00Z">
        <w:r w:rsidRPr="004A68E5">
          <w:rPr>
            <w:rFonts w:ascii="Times New Roman" w:hAnsi="Times New Roman" w:cs="Times New Roman"/>
            <w:lang w:val="en-GB"/>
            <w:rPrChange w:id="613" w:author="David" w:date="2014-12-08T12:51:00Z">
              <w:rPr>
                <w:rFonts w:ascii="Times New Roman" w:hAnsi="Times New Roman" w:cs="Times New Roman"/>
                <w:sz w:val="16"/>
                <w:szCs w:val="16"/>
              </w:rPr>
            </w:rPrChange>
          </w:rPr>
          <w:delText xml:space="preserve">know </w:delText>
        </w:r>
      </w:del>
      <w:ins w:id="614" w:author="David" w:date="2014-12-08T12:53:00Z">
        <w:r w:rsidRPr="004A68E5">
          <w:rPr>
            <w:rFonts w:ascii="Times New Roman" w:hAnsi="Times New Roman" w:cs="Times New Roman"/>
            <w:lang w:val="en-GB"/>
            <w:rPrChange w:id="615" w:author="David" w:date="2014-12-08T12:51:00Z">
              <w:rPr>
                <w:rFonts w:ascii="Times New Roman" w:hAnsi="Times New Roman" w:cs="Times New Roman"/>
                <w:sz w:val="16"/>
                <w:szCs w:val="16"/>
              </w:rPr>
            </w:rPrChange>
          </w:rPr>
          <w:t>kno</w:t>
        </w:r>
        <w:r w:rsidR="004A1518">
          <w:rPr>
            <w:rFonts w:ascii="Times New Roman" w:hAnsi="Times New Roman" w:cs="Times New Roman"/>
            <w:lang w:val="en-GB"/>
          </w:rPr>
          <w:t>wn</w:t>
        </w:r>
        <w:r w:rsidRPr="004A68E5">
          <w:rPr>
            <w:rFonts w:ascii="Times New Roman" w:hAnsi="Times New Roman" w:cs="Times New Roman"/>
            <w:lang w:val="en-GB"/>
            <w:rPrChange w:id="616" w:author="David" w:date="2014-12-08T12:51:00Z">
              <w:rPr>
                <w:rFonts w:ascii="Times New Roman" w:hAnsi="Times New Roman" w:cs="Times New Roman"/>
                <w:sz w:val="16"/>
                <w:szCs w:val="16"/>
              </w:rPr>
            </w:rPrChange>
          </w:rPr>
          <w:t xml:space="preserve"> </w:t>
        </w:r>
      </w:ins>
      <w:r w:rsidRPr="004A68E5">
        <w:rPr>
          <w:rFonts w:ascii="Times New Roman" w:hAnsi="Times New Roman" w:cs="Times New Roman"/>
          <w:lang w:val="en-GB"/>
          <w:rPrChange w:id="617" w:author="David" w:date="2014-12-08T12:51:00Z">
            <w:rPr>
              <w:rFonts w:ascii="Times New Roman" w:hAnsi="Times New Roman" w:cs="Times New Roman"/>
              <w:sz w:val="16"/>
              <w:szCs w:val="16"/>
            </w:rPr>
          </w:rPrChange>
        </w:rPr>
        <w:t xml:space="preserve">locally as </w:t>
      </w:r>
      <w:del w:id="618" w:author="David" w:date="2014-12-08T12:32:00Z">
        <w:r w:rsidRPr="004A68E5">
          <w:rPr>
            <w:rFonts w:ascii="Times New Roman" w:hAnsi="Times New Roman" w:cs="Times New Roman"/>
            <w:lang w:val="en-GB"/>
            <w:rPrChange w:id="619" w:author="David" w:date="2014-12-08T12:51:00Z">
              <w:rPr>
                <w:rFonts w:ascii="Times New Roman" w:hAnsi="Times New Roman" w:cs="Times New Roman"/>
                <w:sz w:val="16"/>
                <w:szCs w:val="16"/>
              </w:rPr>
            </w:rPrChange>
          </w:rPr>
          <w:delText>“</w:delText>
        </w:r>
      </w:del>
      <w:r w:rsidRPr="004A68E5">
        <w:rPr>
          <w:rFonts w:ascii="Times New Roman" w:hAnsi="Times New Roman" w:cs="Times New Roman"/>
          <w:i/>
          <w:lang w:val="en-GB"/>
          <w:rPrChange w:id="620" w:author="David" w:date="2014-12-08T12:51:00Z">
            <w:rPr>
              <w:rFonts w:ascii="Times New Roman" w:hAnsi="Times New Roman" w:cs="Times New Roman"/>
              <w:i/>
              <w:sz w:val="16"/>
              <w:szCs w:val="16"/>
            </w:rPr>
          </w:rPrChange>
        </w:rPr>
        <w:t>borreguiles</w:t>
      </w:r>
      <w:del w:id="621" w:author="David" w:date="2014-12-08T12:32:00Z">
        <w:r w:rsidRPr="004A68E5">
          <w:rPr>
            <w:rFonts w:ascii="Times New Roman" w:hAnsi="Times New Roman" w:cs="Times New Roman"/>
            <w:lang w:val="en-GB"/>
            <w:rPrChange w:id="622" w:author="David" w:date="2014-12-08T12:51:00Z">
              <w:rPr>
                <w:rFonts w:ascii="Times New Roman" w:hAnsi="Times New Roman" w:cs="Times New Roman"/>
                <w:sz w:val="16"/>
                <w:szCs w:val="16"/>
              </w:rPr>
            </w:rPrChange>
          </w:rPr>
          <w:delText>”</w:delText>
        </w:r>
      </w:del>
      <w:r w:rsidRPr="004A68E5">
        <w:rPr>
          <w:rFonts w:ascii="Times New Roman" w:hAnsi="Times New Roman" w:cs="Times New Roman"/>
          <w:lang w:val="en-GB"/>
          <w:rPrChange w:id="623" w:author="David" w:date="2014-12-08T12:51:00Z">
            <w:rPr>
              <w:rFonts w:ascii="Times New Roman" w:hAnsi="Times New Roman" w:cs="Times New Roman"/>
              <w:sz w:val="16"/>
              <w:szCs w:val="16"/>
            </w:rPr>
          </w:rPrChange>
        </w:rPr>
        <w:t xml:space="preserve">) are ecosystems conditioned by the snow dynamics and </w:t>
      </w:r>
      <w:ins w:id="624" w:author="David" w:date="2014-12-10T16:45:00Z">
        <w:r w:rsidR="00016146">
          <w:rPr>
            <w:rFonts w:ascii="Times New Roman" w:hAnsi="Times New Roman" w:cs="Times New Roman"/>
            <w:lang w:val="en-GB"/>
          </w:rPr>
          <w:t xml:space="preserve">are </w:t>
        </w:r>
      </w:ins>
      <w:r w:rsidRPr="004A68E5">
        <w:rPr>
          <w:rFonts w:ascii="Times New Roman" w:hAnsi="Times New Roman" w:cs="Times New Roman"/>
          <w:lang w:val="en-GB"/>
          <w:rPrChange w:id="625" w:author="David" w:date="2014-12-08T12:51:00Z">
            <w:rPr>
              <w:rFonts w:ascii="Times New Roman" w:hAnsi="Times New Roman" w:cs="Times New Roman"/>
              <w:sz w:val="16"/>
              <w:szCs w:val="16"/>
            </w:rPr>
          </w:rPrChange>
        </w:rPr>
        <w:t xml:space="preserve">potentially sensitive to changes in water availability and temperature (Fernández Casas 1974; Martínez Parras et al. 1987). This ecosystem occupies an altitudinal range between 2200 and 3000 m a.s.l. and its distribution is determined by accumulation of the meltwater (Fernández-Casas 1974). Although it represents only 1.4% of this mountain range (1125 ha), it has a high rate of plant endemicity (Table 1) (Bonet et al. 2010; APMM 2013). The borreguiles </w:t>
      </w:r>
      <w:del w:id="626" w:author="David" w:date="2014-12-08T12:33:00Z">
        <w:r w:rsidRPr="004A68E5">
          <w:rPr>
            <w:rFonts w:ascii="Times New Roman" w:hAnsi="Times New Roman" w:cs="Times New Roman"/>
            <w:lang w:val="en-GB"/>
            <w:rPrChange w:id="627" w:author="David" w:date="2014-12-08T12:51:00Z">
              <w:rPr>
                <w:rFonts w:ascii="Times New Roman" w:hAnsi="Times New Roman" w:cs="Times New Roman"/>
                <w:sz w:val="16"/>
                <w:szCs w:val="16"/>
              </w:rPr>
            </w:rPrChange>
          </w:rPr>
          <w:delText xml:space="preserve">is </w:delText>
        </w:r>
      </w:del>
      <w:ins w:id="628" w:author="David" w:date="2014-12-08T12:33:00Z">
        <w:r w:rsidRPr="004A68E5">
          <w:rPr>
            <w:rFonts w:ascii="Times New Roman" w:hAnsi="Times New Roman" w:cs="Times New Roman"/>
            <w:lang w:val="en-GB"/>
            <w:rPrChange w:id="629" w:author="David" w:date="2014-12-08T12:51:00Z">
              <w:rPr>
                <w:rFonts w:ascii="Times New Roman" w:hAnsi="Times New Roman" w:cs="Times New Roman"/>
                <w:sz w:val="16"/>
                <w:szCs w:val="16"/>
              </w:rPr>
            </w:rPrChange>
          </w:rPr>
          <w:t xml:space="preserve">are </w:t>
        </w:r>
      </w:ins>
      <w:r w:rsidRPr="004A68E5">
        <w:rPr>
          <w:rFonts w:ascii="Times New Roman" w:hAnsi="Times New Roman" w:cs="Times New Roman"/>
          <w:lang w:val="en-GB"/>
          <w:rPrChange w:id="630" w:author="David" w:date="2014-12-08T12:51:00Z">
            <w:rPr>
              <w:rFonts w:ascii="Times New Roman" w:hAnsi="Times New Roman" w:cs="Times New Roman"/>
              <w:sz w:val="16"/>
              <w:szCs w:val="16"/>
            </w:rPr>
          </w:rPrChange>
        </w:rPr>
        <w:t xml:space="preserve">included in the Annex I of the Habitats Directive (EU habitat code 6230) (Bartolomé et al. 2005; Rigueiro et al. 2009). This ecosystem </w:t>
      </w:r>
      <w:del w:id="631" w:author="David" w:date="2014-12-08T12:33:00Z">
        <w:r w:rsidRPr="004A68E5">
          <w:rPr>
            <w:rFonts w:ascii="Times New Roman" w:hAnsi="Times New Roman" w:cs="Times New Roman"/>
            <w:lang w:val="en-GB"/>
            <w:rPrChange w:id="632" w:author="David" w:date="2014-12-08T12:51:00Z">
              <w:rPr>
                <w:rFonts w:ascii="Times New Roman" w:hAnsi="Times New Roman" w:cs="Times New Roman"/>
                <w:sz w:val="16"/>
                <w:szCs w:val="16"/>
              </w:rPr>
            </w:rPrChange>
          </w:rPr>
          <w:delText xml:space="preserve">settles </w:delText>
        </w:r>
      </w:del>
      <w:ins w:id="633" w:author="David" w:date="2014-12-08T12:33:00Z">
        <w:r w:rsidRPr="004A68E5">
          <w:rPr>
            <w:rFonts w:ascii="Times New Roman" w:hAnsi="Times New Roman" w:cs="Times New Roman"/>
            <w:lang w:val="en-GB"/>
            <w:rPrChange w:id="634" w:author="David" w:date="2014-12-08T12:51:00Z">
              <w:rPr>
                <w:rFonts w:ascii="Times New Roman" w:hAnsi="Times New Roman" w:cs="Times New Roman"/>
                <w:sz w:val="16"/>
                <w:szCs w:val="16"/>
              </w:rPr>
            </w:rPrChange>
          </w:rPr>
          <w:t xml:space="preserve">lies </w:t>
        </w:r>
      </w:ins>
      <w:r w:rsidRPr="004A68E5">
        <w:rPr>
          <w:rFonts w:ascii="Times New Roman" w:hAnsi="Times New Roman" w:cs="Times New Roman"/>
          <w:lang w:val="en-GB"/>
          <w:rPrChange w:id="635" w:author="David" w:date="2014-12-08T12:51:00Z">
            <w:rPr>
              <w:rFonts w:ascii="Times New Roman" w:hAnsi="Times New Roman" w:cs="Times New Roman"/>
              <w:sz w:val="16"/>
              <w:szCs w:val="16"/>
            </w:rPr>
          </w:rPrChange>
        </w:rPr>
        <w:t xml:space="preserve">over hydromorphic soils that develop around mountain lakes, streams, depressions and </w:t>
      </w:r>
      <w:del w:id="636" w:author="David" w:date="2014-12-08T12:34:00Z">
        <w:r w:rsidRPr="004A68E5">
          <w:rPr>
            <w:rFonts w:ascii="Times New Roman" w:hAnsi="Times New Roman" w:cs="Times New Roman"/>
            <w:lang w:val="en-GB"/>
            <w:rPrChange w:id="637" w:author="David" w:date="2014-12-08T12:51:00Z">
              <w:rPr>
                <w:rFonts w:ascii="Times New Roman" w:hAnsi="Times New Roman" w:cs="Times New Roman"/>
                <w:sz w:val="16"/>
                <w:szCs w:val="16"/>
              </w:rPr>
            </w:rPrChange>
          </w:rPr>
          <w:delText>glacier origin</w:delText>
        </w:r>
      </w:del>
      <w:ins w:id="638" w:author="David" w:date="2014-12-08T12:34:00Z">
        <w:r w:rsidRPr="004A68E5">
          <w:rPr>
            <w:rFonts w:ascii="Times New Roman" w:hAnsi="Times New Roman" w:cs="Times New Roman"/>
            <w:lang w:val="en-GB"/>
            <w:rPrChange w:id="639" w:author="David" w:date="2014-12-08T12:51:00Z">
              <w:rPr>
                <w:rFonts w:ascii="Times New Roman" w:hAnsi="Times New Roman" w:cs="Times New Roman"/>
                <w:sz w:val="16"/>
                <w:szCs w:val="16"/>
              </w:rPr>
            </w:rPrChange>
          </w:rPr>
          <w:t>glacial</w:t>
        </w:r>
      </w:ins>
      <w:r w:rsidRPr="004A68E5">
        <w:rPr>
          <w:rFonts w:ascii="Times New Roman" w:hAnsi="Times New Roman" w:cs="Times New Roman"/>
          <w:lang w:val="en-GB"/>
          <w:rPrChange w:id="640" w:author="David" w:date="2014-12-08T12:51:00Z">
            <w:rPr>
              <w:rFonts w:ascii="Times New Roman" w:hAnsi="Times New Roman" w:cs="Times New Roman"/>
              <w:sz w:val="16"/>
              <w:szCs w:val="16"/>
            </w:rPr>
          </w:rPrChange>
        </w:rPr>
        <w:t xml:space="preserve"> valleys. The overall appearance of borreguiles in summer is intense green, contrasting with the yellowish </w:t>
      </w:r>
      <w:del w:id="641" w:author="David" w:date="2014-12-08T12:53:00Z">
        <w:r w:rsidRPr="004A68E5">
          <w:rPr>
            <w:rFonts w:ascii="Times New Roman" w:hAnsi="Times New Roman" w:cs="Times New Roman"/>
            <w:lang w:val="en-GB"/>
            <w:rPrChange w:id="642" w:author="David" w:date="2014-12-08T12:51:00Z">
              <w:rPr>
                <w:rFonts w:ascii="Times New Roman" w:hAnsi="Times New Roman" w:cs="Times New Roman"/>
                <w:sz w:val="16"/>
                <w:szCs w:val="16"/>
              </w:rPr>
            </w:rPrChange>
          </w:rPr>
          <w:delText>color</w:delText>
        </w:r>
      </w:del>
      <w:ins w:id="643" w:author="David" w:date="2014-12-08T12:53:00Z">
        <w:r w:rsidR="004A1518" w:rsidRPr="004A1518">
          <w:rPr>
            <w:rFonts w:ascii="Times New Roman" w:hAnsi="Times New Roman" w:cs="Times New Roman"/>
            <w:lang w:val="en-GB"/>
          </w:rPr>
          <w:t>colour</w:t>
        </w:r>
      </w:ins>
      <w:r w:rsidRPr="004A68E5">
        <w:rPr>
          <w:rFonts w:ascii="Times New Roman" w:hAnsi="Times New Roman" w:cs="Times New Roman"/>
          <w:lang w:val="en-GB"/>
          <w:rPrChange w:id="644" w:author="David" w:date="2014-12-08T12:51:00Z">
            <w:rPr>
              <w:rFonts w:ascii="Times New Roman" w:hAnsi="Times New Roman" w:cs="Times New Roman"/>
              <w:sz w:val="16"/>
              <w:szCs w:val="16"/>
            </w:rPr>
          </w:rPrChange>
        </w:rPr>
        <w:t xml:space="preserve"> of the surrounding </w:t>
      </w:r>
      <w:del w:id="645" w:author="David" w:date="2014-12-08T12:34:00Z">
        <w:r w:rsidRPr="004A68E5">
          <w:rPr>
            <w:rFonts w:ascii="Times New Roman" w:hAnsi="Times New Roman" w:cs="Times New Roman"/>
            <w:lang w:val="en-GB"/>
            <w:rPrChange w:id="646" w:author="David" w:date="2014-12-08T12:51:00Z">
              <w:rPr>
                <w:rFonts w:ascii="Times New Roman" w:hAnsi="Times New Roman" w:cs="Times New Roman"/>
                <w:sz w:val="16"/>
                <w:szCs w:val="16"/>
              </w:rPr>
            </w:rPrChange>
          </w:rPr>
          <w:delText xml:space="preserve">psychroxerophiles </w:delText>
        </w:r>
      </w:del>
      <w:ins w:id="647" w:author="David" w:date="2014-12-08T12:34:00Z">
        <w:r w:rsidRPr="004A68E5">
          <w:rPr>
            <w:rFonts w:ascii="Times New Roman" w:hAnsi="Times New Roman" w:cs="Times New Roman"/>
            <w:lang w:val="en-GB"/>
            <w:rPrChange w:id="648" w:author="David" w:date="2014-12-08T12:51:00Z">
              <w:rPr>
                <w:rFonts w:ascii="Times New Roman" w:hAnsi="Times New Roman" w:cs="Times New Roman"/>
                <w:sz w:val="16"/>
                <w:szCs w:val="16"/>
              </w:rPr>
            </w:rPrChange>
          </w:rPr>
          <w:t xml:space="preserve">psychroxerophilic </w:t>
        </w:r>
      </w:ins>
      <w:r w:rsidRPr="004A68E5">
        <w:rPr>
          <w:rFonts w:ascii="Times New Roman" w:hAnsi="Times New Roman" w:cs="Times New Roman"/>
          <w:lang w:val="en-GB"/>
          <w:rPrChange w:id="649" w:author="David" w:date="2014-12-08T12:51:00Z">
            <w:rPr>
              <w:rFonts w:ascii="Times New Roman" w:hAnsi="Times New Roman" w:cs="Times New Roman"/>
              <w:sz w:val="16"/>
              <w:szCs w:val="16"/>
            </w:rPr>
          </w:rPrChange>
        </w:rPr>
        <w:t>grasslands (Figure 4).</w:t>
      </w:r>
    </w:p>
    <w:p w:rsidR="009A7370" w:rsidRPr="004A1518" w:rsidRDefault="004A68E5" w:rsidP="009A7370">
      <w:pPr>
        <w:spacing w:line="276" w:lineRule="auto"/>
        <w:jc w:val="both"/>
        <w:rPr>
          <w:rFonts w:ascii="Times New Roman" w:hAnsi="Times New Roman" w:cs="Times New Roman"/>
          <w:lang w:val="en-GB"/>
          <w:rPrChange w:id="650" w:author="David" w:date="2014-12-08T12:51:00Z">
            <w:rPr>
              <w:rFonts w:ascii="Times New Roman" w:hAnsi="Times New Roman" w:cs="Times New Roman"/>
            </w:rPr>
          </w:rPrChange>
        </w:rPr>
      </w:pPr>
      <w:r w:rsidRPr="004A68E5">
        <w:rPr>
          <w:rFonts w:ascii="Times New Roman" w:hAnsi="Times New Roman" w:cs="Times New Roman"/>
          <w:lang w:val="en-GB"/>
          <w:rPrChange w:id="651" w:author="David" w:date="2014-12-08T12:51:00Z">
            <w:rPr>
              <w:rFonts w:ascii="Times New Roman" w:hAnsi="Times New Roman" w:cs="Times New Roman"/>
              <w:sz w:val="16"/>
              <w:szCs w:val="16"/>
            </w:rPr>
          </w:rPrChange>
        </w:rPr>
        <w:t xml:space="preserve">This ecosystem contains several plant communities </w:t>
      </w:r>
      <w:del w:id="652" w:author="David" w:date="2014-12-08T12:34:00Z">
        <w:r w:rsidRPr="004A68E5">
          <w:rPr>
            <w:rFonts w:ascii="Times New Roman" w:hAnsi="Times New Roman" w:cs="Times New Roman"/>
            <w:lang w:val="en-GB"/>
            <w:rPrChange w:id="653" w:author="David" w:date="2014-12-08T12:51:00Z">
              <w:rPr>
                <w:rFonts w:ascii="Times New Roman" w:hAnsi="Times New Roman" w:cs="Times New Roman"/>
                <w:sz w:val="16"/>
                <w:szCs w:val="16"/>
              </w:rPr>
            </w:rPrChange>
          </w:rPr>
          <w:delText>arranged as</w:delText>
        </w:r>
      </w:del>
      <w:ins w:id="654" w:author="David" w:date="2014-12-08T12:34:00Z">
        <w:r w:rsidRPr="004A68E5">
          <w:rPr>
            <w:rFonts w:ascii="Times New Roman" w:hAnsi="Times New Roman" w:cs="Times New Roman"/>
            <w:lang w:val="en-GB"/>
            <w:rPrChange w:id="655" w:author="David" w:date="2014-12-08T12:51:00Z">
              <w:rPr>
                <w:rFonts w:ascii="Times New Roman" w:hAnsi="Times New Roman" w:cs="Times New Roman"/>
                <w:sz w:val="16"/>
                <w:szCs w:val="16"/>
              </w:rPr>
            </w:rPrChange>
          </w:rPr>
          <w:t>growing in</w:t>
        </w:r>
      </w:ins>
      <w:r w:rsidRPr="004A68E5">
        <w:rPr>
          <w:rFonts w:ascii="Times New Roman" w:hAnsi="Times New Roman" w:cs="Times New Roman"/>
          <w:lang w:val="en-GB"/>
          <w:rPrChange w:id="656" w:author="David" w:date="2014-12-08T12:51:00Z">
            <w:rPr>
              <w:rFonts w:ascii="Times New Roman" w:hAnsi="Times New Roman" w:cs="Times New Roman"/>
              <w:sz w:val="16"/>
              <w:szCs w:val="16"/>
            </w:rPr>
          </w:rPrChange>
        </w:rPr>
        <w:t xml:space="preserve"> parallel bands in relation to natural water courses (Molero-Mesa 1999; Lorite 2002; Lorite et al. 2003) (Figure 4). The floristic composition of these communities depends on moisture content of the substrate. First, on some moist soil, as a transition from dry grasslands to </w:t>
      </w:r>
      <w:ins w:id="657" w:author="David" w:date="2014-12-08T12:35:00Z">
        <w:r w:rsidRPr="004A68E5">
          <w:rPr>
            <w:rFonts w:ascii="Times New Roman" w:hAnsi="Times New Roman" w:cs="Times New Roman"/>
            <w:lang w:val="en-GB"/>
            <w:rPrChange w:id="658" w:author="David" w:date="2014-12-08T12:51:00Z">
              <w:rPr>
                <w:rFonts w:ascii="Times New Roman" w:hAnsi="Times New Roman" w:cs="Times New Roman"/>
                <w:sz w:val="16"/>
                <w:szCs w:val="16"/>
              </w:rPr>
            </w:rPrChange>
          </w:rPr>
          <w:t xml:space="preserve">the </w:t>
        </w:r>
      </w:ins>
      <w:r w:rsidRPr="004A68E5">
        <w:rPr>
          <w:rFonts w:ascii="Times New Roman" w:hAnsi="Times New Roman" w:cs="Times New Roman"/>
          <w:lang w:val="en-GB"/>
          <w:rPrChange w:id="659" w:author="David" w:date="2014-12-08T12:51:00Z">
            <w:rPr>
              <w:rFonts w:ascii="Times New Roman" w:hAnsi="Times New Roman" w:cs="Times New Roman"/>
              <w:sz w:val="16"/>
              <w:szCs w:val="16"/>
            </w:rPr>
          </w:rPrChange>
        </w:rPr>
        <w:t xml:space="preserve">borreguiles themselves, there is a medium coverage </w:t>
      </w:r>
      <w:ins w:id="660" w:author="David" w:date="2014-12-08T12:35:00Z">
        <w:r w:rsidRPr="004A68E5">
          <w:rPr>
            <w:rFonts w:ascii="Times New Roman" w:hAnsi="Times New Roman" w:cs="Times New Roman"/>
            <w:lang w:val="en-GB"/>
            <w:rPrChange w:id="661" w:author="David" w:date="2014-12-08T12:51:00Z">
              <w:rPr>
                <w:rFonts w:ascii="Times New Roman" w:hAnsi="Times New Roman" w:cs="Times New Roman"/>
                <w:sz w:val="16"/>
                <w:szCs w:val="16"/>
              </w:rPr>
            </w:rPrChange>
          </w:rPr>
          <w:t xml:space="preserve">of </w:t>
        </w:r>
      </w:ins>
      <w:r w:rsidRPr="004A68E5">
        <w:rPr>
          <w:rFonts w:ascii="Times New Roman" w:hAnsi="Times New Roman" w:cs="Times New Roman"/>
          <w:lang w:val="en-GB"/>
          <w:rPrChange w:id="662" w:author="David" w:date="2014-12-08T12:51:00Z">
            <w:rPr>
              <w:rFonts w:ascii="Times New Roman" w:hAnsi="Times New Roman" w:cs="Times New Roman"/>
              <w:sz w:val="16"/>
              <w:szCs w:val="16"/>
            </w:rPr>
          </w:rPrChange>
        </w:rPr>
        <w:t xml:space="preserve">grassland called </w:t>
      </w:r>
      <w:r w:rsidRPr="004A68E5">
        <w:rPr>
          <w:rFonts w:ascii="Times New Roman" w:hAnsi="Times New Roman" w:cs="Times New Roman"/>
          <w:b/>
          <w:i/>
          <w:lang w:val="en-GB"/>
          <w:rPrChange w:id="663" w:author="David" w:date="2014-12-08T12:51:00Z">
            <w:rPr>
              <w:rFonts w:ascii="Times New Roman" w:hAnsi="Times New Roman" w:cs="Times New Roman"/>
              <w:b/>
              <w:i/>
              <w:sz w:val="16"/>
              <w:szCs w:val="16"/>
            </w:rPr>
          </w:rPrChange>
        </w:rPr>
        <w:t>dry borreguil</w:t>
      </w:r>
      <w:r w:rsidRPr="004A68E5">
        <w:rPr>
          <w:rFonts w:ascii="Times New Roman" w:hAnsi="Times New Roman" w:cs="Times New Roman"/>
          <w:i/>
          <w:lang w:val="en-GB"/>
          <w:rPrChange w:id="664" w:author="David" w:date="2014-12-08T12:51:00Z">
            <w:rPr>
              <w:rFonts w:ascii="Times New Roman" w:hAnsi="Times New Roman" w:cs="Times New Roman"/>
              <w:i/>
              <w:sz w:val="16"/>
              <w:szCs w:val="16"/>
            </w:rPr>
          </w:rPrChange>
        </w:rPr>
        <w:t xml:space="preserve"> (Armerio-Agrostietum nevadensis)</w:t>
      </w:r>
      <w:r w:rsidRPr="004A68E5">
        <w:rPr>
          <w:rFonts w:ascii="Times New Roman" w:hAnsi="Times New Roman" w:cs="Times New Roman"/>
          <w:lang w:val="en-GB"/>
          <w:rPrChange w:id="665" w:author="David" w:date="2014-12-08T12:51:00Z">
            <w:rPr>
              <w:rFonts w:ascii="Times New Roman" w:hAnsi="Times New Roman" w:cs="Times New Roman"/>
              <w:sz w:val="16"/>
              <w:szCs w:val="16"/>
            </w:rPr>
          </w:rPrChange>
        </w:rPr>
        <w:t xml:space="preserve">. It hosts species such </w:t>
      </w:r>
      <w:r w:rsidRPr="004A68E5">
        <w:rPr>
          <w:rFonts w:ascii="Times New Roman" w:hAnsi="Times New Roman" w:cs="Times New Roman"/>
          <w:i/>
          <w:lang w:val="en-GB"/>
          <w:rPrChange w:id="666" w:author="David" w:date="2014-12-08T12:51:00Z">
            <w:rPr>
              <w:rFonts w:ascii="Times New Roman" w:hAnsi="Times New Roman" w:cs="Times New Roman"/>
              <w:i/>
              <w:sz w:val="16"/>
              <w:szCs w:val="16"/>
            </w:rPr>
          </w:rPrChange>
        </w:rPr>
        <w:t>Agrostis nevadensis</w:t>
      </w:r>
      <w:r w:rsidRPr="004A68E5">
        <w:rPr>
          <w:rFonts w:ascii="Times New Roman" w:hAnsi="Times New Roman" w:cs="Times New Roman"/>
          <w:lang w:val="en-GB"/>
          <w:rPrChange w:id="667" w:author="David" w:date="2014-12-08T12:51:00Z">
            <w:rPr>
              <w:rFonts w:ascii="Times New Roman" w:hAnsi="Times New Roman" w:cs="Times New Roman"/>
              <w:sz w:val="16"/>
              <w:szCs w:val="16"/>
            </w:rPr>
          </w:rPrChange>
        </w:rPr>
        <w:t xml:space="preserve">, </w:t>
      </w:r>
      <w:r w:rsidRPr="004A68E5">
        <w:rPr>
          <w:rFonts w:ascii="Times New Roman" w:hAnsi="Times New Roman" w:cs="Times New Roman"/>
          <w:i/>
          <w:lang w:val="en-GB"/>
          <w:rPrChange w:id="668" w:author="David" w:date="2014-12-08T12:51:00Z">
            <w:rPr>
              <w:rFonts w:ascii="Times New Roman" w:hAnsi="Times New Roman" w:cs="Times New Roman"/>
              <w:i/>
              <w:sz w:val="16"/>
              <w:szCs w:val="16"/>
            </w:rPr>
          </w:rPrChange>
        </w:rPr>
        <w:t>Plantago nivalis</w:t>
      </w:r>
      <w:r w:rsidRPr="004A68E5">
        <w:rPr>
          <w:rFonts w:ascii="Times New Roman" w:hAnsi="Times New Roman" w:cs="Times New Roman"/>
          <w:lang w:val="en-GB"/>
          <w:rPrChange w:id="669" w:author="David" w:date="2014-12-08T12:51:00Z">
            <w:rPr>
              <w:rFonts w:ascii="Times New Roman" w:hAnsi="Times New Roman" w:cs="Times New Roman"/>
              <w:sz w:val="16"/>
              <w:szCs w:val="16"/>
            </w:rPr>
          </w:rPrChange>
        </w:rPr>
        <w:t xml:space="preserve">, </w:t>
      </w:r>
      <w:r w:rsidRPr="004A68E5">
        <w:rPr>
          <w:rFonts w:ascii="Times New Roman" w:hAnsi="Times New Roman" w:cs="Times New Roman"/>
          <w:i/>
          <w:lang w:val="en-GB"/>
          <w:rPrChange w:id="670" w:author="David" w:date="2014-12-08T12:51:00Z">
            <w:rPr>
              <w:rFonts w:ascii="Times New Roman" w:hAnsi="Times New Roman" w:cs="Times New Roman"/>
              <w:i/>
              <w:sz w:val="16"/>
              <w:szCs w:val="16"/>
            </w:rPr>
          </w:rPrChange>
        </w:rPr>
        <w:t>Ranunculus acetosellifolius, Thymus serpylloides</w:t>
      </w:r>
      <w:r w:rsidRPr="004A68E5">
        <w:rPr>
          <w:rFonts w:ascii="Times New Roman" w:hAnsi="Times New Roman" w:cs="Times New Roman"/>
          <w:lang w:val="en-GB"/>
          <w:rPrChange w:id="671" w:author="David" w:date="2014-12-08T12:51:00Z">
            <w:rPr>
              <w:rFonts w:ascii="Times New Roman" w:hAnsi="Times New Roman" w:cs="Times New Roman"/>
              <w:sz w:val="16"/>
              <w:szCs w:val="16"/>
            </w:rPr>
          </w:rPrChange>
        </w:rPr>
        <w:t xml:space="preserve"> or </w:t>
      </w:r>
      <w:r w:rsidRPr="004A68E5">
        <w:rPr>
          <w:rFonts w:ascii="Times New Roman" w:hAnsi="Times New Roman" w:cs="Times New Roman"/>
          <w:i/>
          <w:lang w:val="en-GB"/>
          <w:rPrChange w:id="672" w:author="David" w:date="2014-12-08T12:51:00Z">
            <w:rPr>
              <w:rFonts w:ascii="Times New Roman" w:hAnsi="Times New Roman" w:cs="Times New Roman"/>
              <w:i/>
              <w:sz w:val="16"/>
              <w:szCs w:val="16"/>
            </w:rPr>
          </w:rPrChange>
        </w:rPr>
        <w:t>Arenaria tetraquetra</w:t>
      </w:r>
      <w:r w:rsidRPr="004A68E5">
        <w:rPr>
          <w:rFonts w:ascii="Times New Roman" w:hAnsi="Times New Roman" w:cs="Times New Roman"/>
          <w:lang w:val="en-GB"/>
          <w:rPrChange w:id="673" w:author="David" w:date="2014-12-08T12:51:00Z">
            <w:rPr>
              <w:rFonts w:ascii="Times New Roman" w:hAnsi="Times New Roman" w:cs="Times New Roman"/>
              <w:sz w:val="16"/>
              <w:szCs w:val="16"/>
            </w:rPr>
          </w:rPrChange>
        </w:rPr>
        <w:t xml:space="preserve"> subsp. </w:t>
      </w:r>
      <w:r w:rsidRPr="004A68E5">
        <w:rPr>
          <w:rFonts w:ascii="Times New Roman" w:hAnsi="Times New Roman" w:cs="Times New Roman"/>
          <w:i/>
          <w:lang w:val="en-GB"/>
          <w:rPrChange w:id="674" w:author="David" w:date="2014-12-08T12:51:00Z">
            <w:rPr>
              <w:rFonts w:ascii="Times New Roman" w:hAnsi="Times New Roman" w:cs="Times New Roman"/>
              <w:i/>
              <w:sz w:val="16"/>
              <w:szCs w:val="16"/>
            </w:rPr>
          </w:rPrChange>
        </w:rPr>
        <w:t>amabilis</w:t>
      </w:r>
      <w:r w:rsidRPr="004A68E5">
        <w:rPr>
          <w:rFonts w:ascii="Times New Roman" w:hAnsi="Times New Roman" w:cs="Times New Roman"/>
          <w:lang w:val="en-GB"/>
          <w:rPrChange w:id="675" w:author="David" w:date="2014-12-08T12:51:00Z">
            <w:rPr>
              <w:rFonts w:ascii="Times New Roman" w:hAnsi="Times New Roman" w:cs="Times New Roman"/>
              <w:sz w:val="16"/>
              <w:szCs w:val="16"/>
            </w:rPr>
          </w:rPrChange>
        </w:rPr>
        <w:t xml:space="preserve"> (among others) (Losa-Quintana et al. 1986; Lorite 2002). Then </w:t>
      </w:r>
      <w:r w:rsidRPr="004A68E5">
        <w:rPr>
          <w:rFonts w:ascii="Times New Roman" w:hAnsi="Times New Roman" w:cs="Times New Roman"/>
          <w:b/>
          <w:i/>
          <w:lang w:val="en-GB"/>
          <w:rPrChange w:id="676" w:author="David" w:date="2014-12-08T12:51:00Z">
            <w:rPr>
              <w:rFonts w:ascii="Times New Roman" w:hAnsi="Times New Roman" w:cs="Times New Roman"/>
              <w:b/>
              <w:i/>
              <w:sz w:val="16"/>
              <w:szCs w:val="16"/>
            </w:rPr>
          </w:rPrChange>
        </w:rPr>
        <w:t>dense grassland</w:t>
      </w:r>
      <w:r w:rsidRPr="004A68E5">
        <w:rPr>
          <w:rFonts w:ascii="Times New Roman" w:hAnsi="Times New Roman" w:cs="Times New Roman"/>
          <w:lang w:val="en-GB"/>
          <w:rPrChange w:id="677" w:author="David" w:date="2014-12-08T12:51:00Z">
            <w:rPr>
              <w:rFonts w:ascii="Times New Roman" w:hAnsi="Times New Roman" w:cs="Times New Roman"/>
              <w:sz w:val="16"/>
              <w:szCs w:val="16"/>
            </w:rPr>
          </w:rPrChange>
        </w:rPr>
        <w:t xml:space="preserve"> appears, located in areas with constant moisture throughout the summer and deep soils. As typical species of this community (</w:t>
      </w:r>
      <w:r w:rsidRPr="004A68E5">
        <w:rPr>
          <w:rFonts w:ascii="Times New Roman" w:hAnsi="Times New Roman" w:cs="Times New Roman"/>
          <w:i/>
          <w:lang w:val="en-GB"/>
          <w:rPrChange w:id="678" w:author="David" w:date="2014-12-08T12:51:00Z">
            <w:rPr>
              <w:rFonts w:ascii="Times New Roman" w:hAnsi="Times New Roman" w:cs="Times New Roman"/>
              <w:i/>
              <w:sz w:val="16"/>
              <w:szCs w:val="16"/>
            </w:rPr>
          </w:rPrChange>
        </w:rPr>
        <w:t>Nardo-Festucetum ibericae</w:t>
      </w:r>
      <w:r w:rsidRPr="004A68E5">
        <w:rPr>
          <w:rFonts w:ascii="Times New Roman" w:hAnsi="Times New Roman" w:cs="Times New Roman"/>
          <w:lang w:val="en-GB"/>
          <w:rPrChange w:id="679" w:author="David" w:date="2014-12-08T12:51:00Z">
            <w:rPr>
              <w:rFonts w:ascii="Times New Roman" w:hAnsi="Times New Roman" w:cs="Times New Roman"/>
              <w:sz w:val="16"/>
              <w:szCs w:val="16"/>
            </w:rPr>
          </w:rPrChange>
        </w:rPr>
        <w:t xml:space="preserve">) include </w:t>
      </w:r>
      <w:r w:rsidRPr="004A68E5">
        <w:rPr>
          <w:rFonts w:ascii="Times New Roman" w:hAnsi="Times New Roman" w:cs="Times New Roman"/>
          <w:i/>
          <w:lang w:val="en-GB"/>
          <w:rPrChange w:id="680" w:author="David" w:date="2014-12-08T12:51:00Z">
            <w:rPr>
              <w:rFonts w:ascii="Times New Roman" w:hAnsi="Times New Roman" w:cs="Times New Roman"/>
              <w:i/>
              <w:sz w:val="16"/>
              <w:szCs w:val="16"/>
            </w:rPr>
          </w:rPrChange>
        </w:rPr>
        <w:t>Nardus stricta</w:t>
      </w:r>
      <w:r w:rsidRPr="004A68E5">
        <w:rPr>
          <w:rFonts w:ascii="Times New Roman" w:hAnsi="Times New Roman" w:cs="Times New Roman"/>
          <w:lang w:val="en-GB"/>
          <w:rPrChange w:id="681" w:author="David" w:date="2014-12-08T12:51:00Z">
            <w:rPr>
              <w:rFonts w:ascii="Times New Roman" w:hAnsi="Times New Roman" w:cs="Times New Roman"/>
              <w:sz w:val="16"/>
              <w:szCs w:val="16"/>
            </w:rPr>
          </w:rPrChange>
        </w:rPr>
        <w:t xml:space="preserve">, </w:t>
      </w:r>
      <w:r w:rsidRPr="004A68E5">
        <w:rPr>
          <w:rFonts w:ascii="Times New Roman" w:hAnsi="Times New Roman" w:cs="Times New Roman"/>
          <w:i/>
          <w:lang w:val="en-GB"/>
          <w:rPrChange w:id="682" w:author="David" w:date="2014-12-08T12:51:00Z">
            <w:rPr>
              <w:rFonts w:ascii="Times New Roman" w:hAnsi="Times New Roman" w:cs="Times New Roman"/>
              <w:i/>
              <w:sz w:val="16"/>
              <w:szCs w:val="16"/>
            </w:rPr>
          </w:rPrChange>
        </w:rPr>
        <w:t>Festuca iberica</w:t>
      </w:r>
      <w:r w:rsidRPr="004A68E5">
        <w:rPr>
          <w:rFonts w:ascii="Times New Roman" w:hAnsi="Times New Roman" w:cs="Times New Roman"/>
          <w:lang w:val="en-GB"/>
          <w:rPrChange w:id="683" w:author="David" w:date="2014-12-08T12:51:00Z">
            <w:rPr>
              <w:rFonts w:ascii="Times New Roman" w:hAnsi="Times New Roman" w:cs="Times New Roman"/>
              <w:sz w:val="16"/>
              <w:szCs w:val="16"/>
            </w:rPr>
          </w:rPrChange>
        </w:rPr>
        <w:t xml:space="preserve">, </w:t>
      </w:r>
      <w:r w:rsidRPr="004A68E5">
        <w:rPr>
          <w:rFonts w:ascii="Times New Roman" w:hAnsi="Times New Roman" w:cs="Times New Roman"/>
          <w:i/>
          <w:lang w:val="en-GB"/>
          <w:rPrChange w:id="684" w:author="David" w:date="2014-12-08T12:51:00Z">
            <w:rPr>
              <w:rFonts w:ascii="Times New Roman" w:hAnsi="Times New Roman" w:cs="Times New Roman"/>
              <w:i/>
              <w:sz w:val="16"/>
              <w:szCs w:val="16"/>
            </w:rPr>
          </w:rPrChange>
        </w:rPr>
        <w:t>Scorzoneroides microcephala</w:t>
      </w:r>
      <w:r w:rsidRPr="004A68E5">
        <w:rPr>
          <w:rFonts w:ascii="Times New Roman" w:hAnsi="Times New Roman" w:cs="Times New Roman"/>
          <w:lang w:val="en-GB"/>
          <w:rPrChange w:id="685" w:author="David" w:date="2014-12-08T12:51:00Z">
            <w:rPr>
              <w:rFonts w:ascii="Times New Roman" w:hAnsi="Times New Roman" w:cs="Times New Roman"/>
              <w:sz w:val="16"/>
              <w:szCs w:val="16"/>
            </w:rPr>
          </w:rPrChange>
        </w:rPr>
        <w:t xml:space="preserve">, </w:t>
      </w:r>
      <w:r w:rsidRPr="004A68E5">
        <w:rPr>
          <w:rFonts w:ascii="Times New Roman" w:hAnsi="Times New Roman" w:cs="Times New Roman"/>
          <w:i/>
          <w:lang w:val="en-GB"/>
          <w:rPrChange w:id="686" w:author="David" w:date="2014-12-08T12:51:00Z">
            <w:rPr>
              <w:rFonts w:ascii="Times New Roman" w:hAnsi="Times New Roman" w:cs="Times New Roman"/>
              <w:i/>
              <w:sz w:val="16"/>
              <w:szCs w:val="16"/>
            </w:rPr>
          </w:rPrChange>
        </w:rPr>
        <w:t>Lotus corniculatus subsp. glacialis,</w:t>
      </w:r>
      <w:r w:rsidRPr="004A68E5">
        <w:rPr>
          <w:rFonts w:ascii="Times New Roman" w:hAnsi="Times New Roman" w:cs="Times New Roman"/>
          <w:lang w:val="en-GB"/>
          <w:rPrChange w:id="687" w:author="David" w:date="2014-12-08T12:51:00Z">
            <w:rPr>
              <w:rFonts w:ascii="Times New Roman" w:hAnsi="Times New Roman" w:cs="Times New Roman"/>
              <w:sz w:val="16"/>
              <w:szCs w:val="16"/>
            </w:rPr>
          </w:rPrChange>
        </w:rPr>
        <w:t xml:space="preserve"> </w:t>
      </w:r>
      <w:r w:rsidRPr="004A68E5">
        <w:rPr>
          <w:rFonts w:ascii="Times New Roman" w:hAnsi="Times New Roman" w:cs="Times New Roman"/>
          <w:i/>
          <w:lang w:val="en-GB"/>
          <w:rPrChange w:id="688" w:author="David" w:date="2014-12-08T12:51:00Z">
            <w:rPr>
              <w:rFonts w:ascii="Times New Roman" w:hAnsi="Times New Roman" w:cs="Times New Roman"/>
              <w:i/>
              <w:sz w:val="16"/>
              <w:szCs w:val="16"/>
            </w:rPr>
          </w:rPrChange>
        </w:rPr>
        <w:t>Luzula spicata</w:t>
      </w:r>
      <w:r w:rsidRPr="004A68E5">
        <w:rPr>
          <w:rFonts w:ascii="Times New Roman" w:hAnsi="Times New Roman" w:cs="Times New Roman"/>
          <w:lang w:val="en-GB"/>
          <w:rPrChange w:id="689" w:author="David" w:date="2014-12-08T12:51:00Z">
            <w:rPr>
              <w:rFonts w:ascii="Times New Roman" w:hAnsi="Times New Roman" w:cs="Times New Roman"/>
              <w:sz w:val="16"/>
              <w:szCs w:val="16"/>
            </w:rPr>
          </w:rPrChange>
        </w:rPr>
        <w:t xml:space="preserve">, </w:t>
      </w:r>
      <w:r w:rsidRPr="004A68E5">
        <w:rPr>
          <w:rFonts w:ascii="Times New Roman" w:hAnsi="Times New Roman" w:cs="Times New Roman"/>
          <w:i/>
          <w:lang w:val="en-GB"/>
          <w:rPrChange w:id="690" w:author="David" w:date="2014-12-08T12:51:00Z">
            <w:rPr>
              <w:rFonts w:ascii="Times New Roman" w:hAnsi="Times New Roman" w:cs="Times New Roman"/>
              <w:i/>
              <w:sz w:val="16"/>
              <w:szCs w:val="16"/>
            </w:rPr>
          </w:rPrChange>
        </w:rPr>
        <w:t xml:space="preserve">Ranunculus </w:t>
      </w:r>
      <w:del w:id="691" w:author="David" w:date="2014-12-08T12:36:00Z">
        <w:r w:rsidRPr="004A68E5">
          <w:rPr>
            <w:rFonts w:ascii="Times New Roman" w:hAnsi="Times New Roman" w:cs="Times New Roman"/>
            <w:i/>
            <w:lang w:val="en-GB"/>
            <w:rPrChange w:id="692" w:author="David" w:date="2014-12-08T12:51:00Z">
              <w:rPr>
                <w:rFonts w:ascii="Times New Roman" w:hAnsi="Times New Roman" w:cs="Times New Roman"/>
                <w:i/>
                <w:sz w:val="16"/>
                <w:szCs w:val="16"/>
              </w:rPr>
            </w:rPrChange>
          </w:rPr>
          <w:delText>demissus</w:delText>
        </w:r>
        <w:r w:rsidRPr="004A68E5">
          <w:rPr>
            <w:rFonts w:ascii="Times New Roman" w:hAnsi="Times New Roman" w:cs="Times New Roman"/>
            <w:lang w:val="en-GB"/>
            <w:rPrChange w:id="693" w:author="David" w:date="2014-12-08T12:51:00Z">
              <w:rPr>
                <w:rFonts w:ascii="Times New Roman" w:hAnsi="Times New Roman" w:cs="Times New Roman"/>
                <w:sz w:val="16"/>
                <w:szCs w:val="16"/>
              </w:rPr>
            </w:rPrChange>
          </w:rPr>
          <w:delText xml:space="preserve"> </w:delText>
        </w:r>
      </w:del>
      <w:ins w:id="694" w:author="David" w:date="2014-12-08T12:36:00Z">
        <w:r w:rsidRPr="004A68E5">
          <w:rPr>
            <w:rFonts w:ascii="Times New Roman" w:hAnsi="Times New Roman" w:cs="Times New Roman"/>
            <w:i/>
            <w:lang w:val="en-GB"/>
            <w:rPrChange w:id="695" w:author="David" w:date="2014-12-08T12:51:00Z">
              <w:rPr>
                <w:rFonts w:ascii="Times New Roman" w:hAnsi="Times New Roman" w:cs="Times New Roman"/>
                <w:i/>
                <w:sz w:val="16"/>
                <w:szCs w:val="16"/>
              </w:rPr>
            </w:rPrChange>
          </w:rPr>
          <w:t>demissus</w:t>
        </w:r>
        <w:r w:rsidRPr="004A68E5">
          <w:rPr>
            <w:rFonts w:ascii="Times New Roman" w:hAnsi="Times New Roman" w:cs="Times New Roman"/>
            <w:lang w:val="en-GB"/>
            <w:rPrChange w:id="696" w:author="David" w:date="2014-12-08T12:51:00Z">
              <w:rPr>
                <w:rFonts w:ascii="Times New Roman" w:hAnsi="Times New Roman" w:cs="Times New Roman"/>
                <w:sz w:val="16"/>
                <w:szCs w:val="16"/>
              </w:rPr>
            </w:rPrChange>
          </w:rPr>
          <w:t xml:space="preserve">, </w:t>
        </w:r>
      </w:ins>
      <w:r w:rsidRPr="004A68E5">
        <w:rPr>
          <w:rFonts w:ascii="Times New Roman" w:hAnsi="Times New Roman" w:cs="Times New Roman"/>
          <w:lang w:val="en-GB"/>
          <w:rPrChange w:id="697" w:author="David" w:date="2014-12-08T12:51:00Z">
            <w:rPr>
              <w:rFonts w:ascii="Times New Roman" w:hAnsi="Times New Roman" w:cs="Times New Roman"/>
              <w:sz w:val="16"/>
              <w:szCs w:val="16"/>
            </w:rPr>
          </w:rPrChange>
        </w:rPr>
        <w:t xml:space="preserve">and </w:t>
      </w:r>
      <w:r w:rsidRPr="004A68E5">
        <w:rPr>
          <w:rFonts w:ascii="Times New Roman" w:hAnsi="Times New Roman" w:cs="Times New Roman"/>
          <w:i/>
          <w:lang w:val="en-GB"/>
          <w:rPrChange w:id="698" w:author="David" w:date="2014-12-08T12:51:00Z">
            <w:rPr>
              <w:rFonts w:ascii="Times New Roman" w:hAnsi="Times New Roman" w:cs="Times New Roman"/>
              <w:i/>
              <w:sz w:val="16"/>
              <w:szCs w:val="16"/>
            </w:rPr>
          </w:rPrChange>
        </w:rPr>
        <w:t>Campanula herminii</w:t>
      </w:r>
      <w:r w:rsidRPr="004A68E5">
        <w:rPr>
          <w:rFonts w:ascii="Times New Roman" w:hAnsi="Times New Roman" w:cs="Times New Roman"/>
          <w:lang w:val="en-GB"/>
          <w:rPrChange w:id="699" w:author="David" w:date="2014-12-08T12:51:00Z">
            <w:rPr>
              <w:rFonts w:ascii="Times New Roman" w:hAnsi="Times New Roman" w:cs="Times New Roman"/>
              <w:sz w:val="16"/>
              <w:szCs w:val="16"/>
            </w:rPr>
          </w:rPrChange>
        </w:rPr>
        <w:t xml:space="preserve">. Moreover, in the </w:t>
      </w:r>
      <w:del w:id="700" w:author="David" w:date="2014-12-10T16:47:00Z">
        <w:r w:rsidRPr="004A68E5" w:rsidDel="00016146">
          <w:rPr>
            <w:rFonts w:ascii="Times New Roman" w:hAnsi="Times New Roman" w:cs="Times New Roman"/>
            <w:lang w:val="en-GB"/>
            <w:rPrChange w:id="701" w:author="David" w:date="2014-12-08T12:51:00Z">
              <w:rPr>
                <w:rFonts w:ascii="Times New Roman" w:hAnsi="Times New Roman" w:cs="Times New Roman"/>
                <w:sz w:val="16"/>
                <w:szCs w:val="16"/>
              </w:rPr>
            </w:rPrChange>
          </w:rPr>
          <w:delText xml:space="preserve">promontories </w:delText>
        </w:r>
      </w:del>
      <w:ins w:id="702" w:author="David" w:date="2014-12-10T16:47:00Z">
        <w:r w:rsidR="00016146" w:rsidRPr="004A68E5">
          <w:rPr>
            <w:rFonts w:ascii="Times New Roman" w:hAnsi="Times New Roman" w:cs="Times New Roman"/>
            <w:lang w:val="en-GB"/>
            <w:rPrChange w:id="703" w:author="David" w:date="2014-12-08T12:51:00Z">
              <w:rPr>
                <w:rFonts w:ascii="Times New Roman" w:hAnsi="Times New Roman" w:cs="Times New Roman"/>
                <w:sz w:val="16"/>
                <w:szCs w:val="16"/>
              </w:rPr>
            </w:rPrChange>
          </w:rPr>
          <w:t>promontor</w:t>
        </w:r>
        <w:r w:rsidR="00016146">
          <w:rPr>
            <w:rFonts w:ascii="Times New Roman" w:hAnsi="Times New Roman" w:cs="Times New Roman"/>
            <w:lang w:val="en-GB"/>
          </w:rPr>
          <w:t>y</w:t>
        </w:r>
        <w:r w:rsidR="00016146" w:rsidRPr="004A68E5">
          <w:rPr>
            <w:rFonts w:ascii="Times New Roman" w:hAnsi="Times New Roman" w:cs="Times New Roman"/>
            <w:lang w:val="en-GB"/>
            <w:rPrChange w:id="704" w:author="David" w:date="2014-12-08T12:51:00Z">
              <w:rPr>
                <w:rFonts w:ascii="Times New Roman" w:hAnsi="Times New Roman" w:cs="Times New Roman"/>
                <w:sz w:val="16"/>
                <w:szCs w:val="16"/>
              </w:rPr>
            </w:rPrChange>
          </w:rPr>
          <w:t xml:space="preserve"> </w:t>
        </w:r>
      </w:ins>
      <w:r w:rsidRPr="004A68E5">
        <w:rPr>
          <w:rFonts w:ascii="Times New Roman" w:hAnsi="Times New Roman" w:cs="Times New Roman"/>
          <w:lang w:val="en-GB"/>
          <w:rPrChange w:id="705" w:author="David" w:date="2014-12-08T12:51:00Z">
            <w:rPr>
              <w:rFonts w:ascii="Times New Roman" w:hAnsi="Times New Roman" w:cs="Times New Roman"/>
              <w:sz w:val="16"/>
              <w:szCs w:val="16"/>
            </w:rPr>
          </w:rPrChange>
        </w:rPr>
        <w:t>areas appears a variation of the borreguil (</w:t>
      </w:r>
      <w:r w:rsidRPr="004A68E5">
        <w:rPr>
          <w:rFonts w:ascii="Times New Roman" w:hAnsi="Times New Roman" w:cs="Times New Roman"/>
          <w:i/>
          <w:lang w:val="en-GB"/>
          <w:rPrChange w:id="706" w:author="David" w:date="2014-12-08T12:51:00Z">
            <w:rPr>
              <w:rFonts w:ascii="Times New Roman" w:hAnsi="Times New Roman" w:cs="Times New Roman"/>
              <w:i/>
              <w:sz w:val="16"/>
              <w:szCs w:val="16"/>
            </w:rPr>
          </w:rPrChange>
        </w:rPr>
        <w:t>Ranunculo-Vaccinietum uliginosi</w:t>
      </w:r>
      <w:r w:rsidRPr="004A68E5">
        <w:rPr>
          <w:rFonts w:ascii="Times New Roman" w:hAnsi="Times New Roman" w:cs="Times New Roman"/>
          <w:lang w:val="en-GB"/>
          <w:rPrChange w:id="707" w:author="David" w:date="2014-12-08T12:51:00Z">
            <w:rPr>
              <w:rFonts w:ascii="Times New Roman" w:hAnsi="Times New Roman" w:cs="Times New Roman"/>
              <w:sz w:val="16"/>
              <w:szCs w:val="16"/>
            </w:rPr>
          </w:rPrChange>
        </w:rPr>
        <w:t xml:space="preserve">) </w:t>
      </w:r>
      <w:del w:id="708" w:author="David" w:date="2014-12-08T12:36:00Z">
        <w:r w:rsidRPr="004A68E5">
          <w:rPr>
            <w:rFonts w:ascii="Times New Roman" w:hAnsi="Times New Roman" w:cs="Times New Roman"/>
            <w:lang w:val="en-GB"/>
            <w:rPrChange w:id="709" w:author="David" w:date="2014-12-08T12:51:00Z">
              <w:rPr>
                <w:rFonts w:ascii="Times New Roman" w:hAnsi="Times New Roman" w:cs="Times New Roman"/>
                <w:sz w:val="16"/>
                <w:szCs w:val="16"/>
              </w:rPr>
            </w:rPrChange>
          </w:rPr>
          <w:delText xml:space="preserve">which are </w:delText>
        </w:r>
      </w:del>
      <w:r w:rsidRPr="004A68E5">
        <w:rPr>
          <w:rFonts w:ascii="Times New Roman" w:hAnsi="Times New Roman" w:cs="Times New Roman"/>
          <w:lang w:val="en-GB"/>
          <w:rPrChange w:id="710" w:author="David" w:date="2014-12-08T12:51:00Z">
            <w:rPr>
              <w:rFonts w:ascii="Times New Roman" w:hAnsi="Times New Roman" w:cs="Times New Roman"/>
              <w:sz w:val="16"/>
              <w:szCs w:val="16"/>
            </w:rPr>
          </w:rPrChange>
        </w:rPr>
        <w:t xml:space="preserve">enriched with the presence of </w:t>
      </w:r>
      <w:r w:rsidRPr="004A68E5">
        <w:rPr>
          <w:rFonts w:ascii="Times New Roman" w:hAnsi="Times New Roman" w:cs="Times New Roman"/>
          <w:i/>
          <w:lang w:val="en-GB"/>
          <w:rPrChange w:id="711" w:author="David" w:date="2014-12-08T12:51:00Z">
            <w:rPr>
              <w:rFonts w:ascii="Times New Roman" w:hAnsi="Times New Roman" w:cs="Times New Roman"/>
              <w:i/>
              <w:sz w:val="16"/>
              <w:szCs w:val="16"/>
            </w:rPr>
          </w:rPrChange>
        </w:rPr>
        <w:t>Vaccinium uliginosum</w:t>
      </w:r>
      <w:r w:rsidRPr="004A68E5">
        <w:rPr>
          <w:rFonts w:ascii="Times New Roman" w:hAnsi="Times New Roman" w:cs="Times New Roman"/>
          <w:lang w:val="en-GB"/>
          <w:rPrChange w:id="712" w:author="David" w:date="2014-12-08T12:51:00Z">
            <w:rPr>
              <w:rFonts w:ascii="Times New Roman" w:hAnsi="Times New Roman" w:cs="Times New Roman"/>
              <w:sz w:val="16"/>
              <w:szCs w:val="16"/>
            </w:rPr>
          </w:rPrChange>
        </w:rPr>
        <w:t xml:space="preserve"> subsp. </w:t>
      </w:r>
      <w:r w:rsidRPr="004A68E5">
        <w:rPr>
          <w:rFonts w:ascii="Times New Roman" w:hAnsi="Times New Roman" w:cs="Times New Roman"/>
          <w:i/>
          <w:lang w:val="en-GB"/>
          <w:rPrChange w:id="713" w:author="David" w:date="2014-12-08T12:51:00Z">
            <w:rPr>
              <w:rFonts w:ascii="Times New Roman" w:hAnsi="Times New Roman" w:cs="Times New Roman"/>
              <w:i/>
              <w:sz w:val="16"/>
              <w:szCs w:val="16"/>
            </w:rPr>
          </w:rPrChange>
        </w:rPr>
        <w:t>nanum</w:t>
      </w:r>
      <w:r w:rsidRPr="004A68E5">
        <w:rPr>
          <w:rFonts w:ascii="Times New Roman" w:hAnsi="Times New Roman" w:cs="Times New Roman"/>
          <w:lang w:val="en-GB"/>
          <w:rPrChange w:id="714" w:author="David" w:date="2014-12-08T12:51:00Z">
            <w:rPr>
              <w:rFonts w:ascii="Times New Roman" w:hAnsi="Times New Roman" w:cs="Times New Roman"/>
              <w:sz w:val="16"/>
              <w:szCs w:val="16"/>
            </w:rPr>
          </w:rPrChange>
        </w:rPr>
        <w:t xml:space="preserve">. In places </w:t>
      </w:r>
      <w:del w:id="715" w:author="David" w:date="2014-12-08T12:36:00Z">
        <w:r w:rsidRPr="004A68E5">
          <w:rPr>
            <w:rFonts w:ascii="Times New Roman" w:hAnsi="Times New Roman" w:cs="Times New Roman"/>
            <w:lang w:val="en-GB"/>
            <w:rPrChange w:id="716" w:author="David" w:date="2014-12-08T12:51:00Z">
              <w:rPr>
                <w:rFonts w:ascii="Times New Roman" w:hAnsi="Times New Roman" w:cs="Times New Roman"/>
                <w:sz w:val="16"/>
                <w:szCs w:val="16"/>
              </w:rPr>
            </w:rPrChange>
          </w:rPr>
          <w:delText>where there is</w:delText>
        </w:r>
      </w:del>
      <w:ins w:id="717" w:author="David" w:date="2014-12-08T12:36:00Z">
        <w:r w:rsidRPr="004A68E5">
          <w:rPr>
            <w:rFonts w:ascii="Times New Roman" w:hAnsi="Times New Roman" w:cs="Times New Roman"/>
            <w:lang w:val="en-GB"/>
            <w:rPrChange w:id="718" w:author="David" w:date="2014-12-08T12:51:00Z">
              <w:rPr>
                <w:rFonts w:ascii="Times New Roman" w:hAnsi="Times New Roman" w:cs="Times New Roman"/>
                <w:sz w:val="16"/>
                <w:szCs w:val="16"/>
              </w:rPr>
            </w:rPrChange>
          </w:rPr>
          <w:t>under</w:t>
        </w:r>
      </w:ins>
      <w:r w:rsidRPr="004A68E5">
        <w:rPr>
          <w:rFonts w:ascii="Times New Roman" w:hAnsi="Times New Roman" w:cs="Times New Roman"/>
          <w:lang w:val="en-GB"/>
          <w:rPrChange w:id="719" w:author="David" w:date="2014-12-08T12:51:00Z">
            <w:rPr>
              <w:rFonts w:ascii="Times New Roman" w:hAnsi="Times New Roman" w:cs="Times New Roman"/>
              <w:sz w:val="16"/>
              <w:szCs w:val="16"/>
            </w:rPr>
          </w:rPrChange>
        </w:rPr>
        <w:t xml:space="preserve"> constant flooding and still waters until fall, the optimum conditions of oxygen deprivation exist for </w:t>
      </w:r>
      <w:r w:rsidRPr="004A68E5">
        <w:rPr>
          <w:rFonts w:ascii="Times New Roman" w:hAnsi="Times New Roman" w:cs="Times New Roman"/>
          <w:b/>
          <w:i/>
          <w:lang w:val="en-GB"/>
          <w:rPrChange w:id="720" w:author="David" w:date="2014-12-08T12:51:00Z">
            <w:rPr>
              <w:rFonts w:ascii="Times New Roman" w:hAnsi="Times New Roman" w:cs="Times New Roman"/>
              <w:b/>
              <w:i/>
              <w:sz w:val="16"/>
              <w:szCs w:val="16"/>
            </w:rPr>
          </w:rPrChange>
        </w:rPr>
        <w:t>incipient peat formations</w:t>
      </w:r>
      <w:del w:id="721" w:author="David" w:date="2014-12-08T12:36:00Z">
        <w:r w:rsidRPr="004A68E5">
          <w:rPr>
            <w:rFonts w:ascii="Times New Roman" w:hAnsi="Times New Roman" w:cs="Times New Roman"/>
            <w:lang w:val="en-GB"/>
            <w:rPrChange w:id="722" w:author="David" w:date="2014-12-08T12:51:00Z">
              <w:rPr>
                <w:rFonts w:ascii="Times New Roman" w:hAnsi="Times New Roman" w:cs="Times New Roman"/>
                <w:sz w:val="16"/>
                <w:szCs w:val="16"/>
              </w:rPr>
            </w:rPrChange>
          </w:rPr>
          <w:delText xml:space="preserve"> are installed</w:delText>
        </w:r>
      </w:del>
      <w:r w:rsidRPr="004A68E5">
        <w:rPr>
          <w:rFonts w:ascii="Times New Roman" w:hAnsi="Times New Roman" w:cs="Times New Roman"/>
          <w:lang w:val="en-GB"/>
          <w:rPrChange w:id="723" w:author="David" w:date="2014-12-08T12:51:00Z">
            <w:rPr>
              <w:rFonts w:ascii="Times New Roman" w:hAnsi="Times New Roman" w:cs="Times New Roman"/>
              <w:sz w:val="16"/>
              <w:szCs w:val="16"/>
            </w:rPr>
          </w:rPrChange>
        </w:rPr>
        <w:t xml:space="preserve">. These </w:t>
      </w:r>
      <w:r w:rsidRPr="004A68E5">
        <w:rPr>
          <w:rFonts w:ascii="Times New Roman" w:hAnsi="Times New Roman" w:cs="Times New Roman"/>
          <w:lang w:val="en-GB"/>
          <w:rPrChange w:id="724" w:author="David" w:date="2014-12-08T12:51:00Z">
            <w:rPr>
              <w:rFonts w:ascii="Times New Roman" w:hAnsi="Times New Roman" w:cs="Times New Roman"/>
              <w:sz w:val="16"/>
              <w:szCs w:val="16"/>
            </w:rPr>
          </w:rPrChange>
        </w:rPr>
        <w:lastRenderedPageBreak/>
        <w:t>communities (</w:t>
      </w:r>
      <w:r w:rsidRPr="004A68E5">
        <w:rPr>
          <w:rFonts w:ascii="Times New Roman" w:hAnsi="Times New Roman" w:cs="Times New Roman"/>
          <w:i/>
          <w:lang w:val="en-GB"/>
          <w:rPrChange w:id="725" w:author="David" w:date="2014-12-08T12:51:00Z">
            <w:rPr>
              <w:rFonts w:ascii="Times New Roman" w:hAnsi="Times New Roman" w:cs="Times New Roman"/>
              <w:i/>
              <w:sz w:val="16"/>
              <w:szCs w:val="16"/>
            </w:rPr>
          </w:rPrChange>
        </w:rPr>
        <w:t>Ranunculo-Caricetum intrincatae</w:t>
      </w:r>
      <w:r w:rsidRPr="004A68E5">
        <w:rPr>
          <w:rFonts w:ascii="Times New Roman" w:hAnsi="Times New Roman" w:cs="Times New Roman"/>
          <w:lang w:val="en-GB"/>
          <w:rPrChange w:id="726" w:author="David" w:date="2014-12-08T12:51:00Z">
            <w:rPr>
              <w:rFonts w:ascii="Times New Roman" w:hAnsi="Times New Roman" w:cs="Times New Roman"/>
              <w:sz w:val="16"/>
              <w:szCs w:val="16"/>
            </w:rPr>
          </w:rPrChange>
        </w:rPr>
        <w:t xml:space="preserve">) are characterized by the presence of species such as </w:t>
      </w:r>
      <w:r w:rsidRPr="004A68E5">
        <w:rPr>
          <w:rFonts w:ascii="Times New Roman" w:hAnsi="Times New Roman" w:cs="Times New Roman"/>
          <w:i/>
          <w:lang w:val="en-GB"/>
          <w:rPrChange w:id="727" w:author="David" w:date="2014-12-08T12:51:00Z">
            <w:rPr>
              <w:rFonts w:ascii="Times New Roman" w:hAnsi="Times New Roman" w:cs="Times New Roman"/>
              <w:i/>
              <w:sz w:val="16"/>
              <w:szCs w:val="16"/>
            </w:rPr>
          </w:rPrChange>
        </w:rPr>
        <w:t>Carex nigra</w:t>
      </w:r>
      <w:r w:rsidRPr="004A68E5">
        <w:rPr>
          <w:rFonts w:ascii="Times New Roman" w:hAnsi="Times New Roman" w:cs="Times New Roman"/>
          <w:lang w:val="en-GB"/>
          <w:rPrChange w:id="728" w:author="David" w:date="2014-12-08T12:51:00Z">
            <w:rPr>
              <w:rFonts w:ascii="Times New Roman" w:hAnsi="Times New Roman" w:cs="Times New Roman"/>
              <w:sz w:val="16"/>
              <w:szCs w:val="16"/>
            </w:rPr>
          </w:rPrChange>
        </w:rPr>
        <w:t xml:space="preserve">, </w:t>
      </w:r>
      <w:r w:rsidRPr="004A68E5">
        <w:rPr>
          <w:rFonts w:ascii="Times New Roman" w:hAnsi="Times New Roman" w:cs="Times New Roman"/>
          <w:i/>
          <w:lang w:val="en-GB"/>
          <w:rPrChange w:id="729" w:author="David" w:date="2014-12-08T12:51:00Z">
            <w:rPr>
              <w:rFonts w:ascii="Times New Roman" w:hAnsi="Times New Roman" w:cs="Times New Roman"/>
              <w:i/>
              <w:sz w:val="16"/>
              <w:szCs w:val="16"/>
            </w:rPr>
          </w:rPrChange>
        </w:rPr>
        <w:t>Eleocharis quinqueflora</w:t>
      </w:r>
      <w:r w:rsidRPr="004A68E5">
        <w:rPr>
          <w:rFonts w:ascii="Times New Roman" w:hAnsi="Times New Roman" w:cs="Times New Roman"/>
          <w:lang w:val="en-GB"/>
          <w:rPrChange w:id="730" w:author="David" w:date="2014-12-08T12:51:00Z">
            <w:rPr>
              <w:rFonts w:ascii="Times New Roman" w:hAnsi="Times New Roman" w:cs="Times New Roman"/>
              <w:sz w:val="16"/>
              <w:szCs w:val="16"/>
            </w:rPr>
          </w:rPrChange>
        </w:rPr>
        <w:t xml:space="preserve">, </w:t>
      </w:r>
      <w:r w:rsidRPr="004A68E5">
        <w:rPr>
          <w:rFonts w:ascii="Times New Roman" w:hAnsi="Times New Roman" w:cs="Times New Roman"/>
          <w:i/>
          <w:lang w:val="en-GB"/>
          <w:rPrChange w:id="731" w:author="David" w:date="2014-12-08T12:51:00Z">
            <w:rPr>
              <w:rFonts w:ascii="Times New Roman" w:hAnsi="Times New Roman" w:cs="Times New Roman"/>
              <w:i/>
              <w:sz w:val="16"/>
              <w:szCs w:val="16"/>
            </w:rPr>
          </w:rPrChange>
        </w:rPr>
        <w:t>C. echinata</w:t>
      </w:r>
      <w:r w:rsidRPr="004A68E5">
        <w:rPr>
          <w:rFonts w:ascii="Times New Roman" w:hAnsi="Times New Roman" w:cs="Times New Roman"/>
          <w:lang w:val="en-GB"/>
          <w:rPrChange w:id="732" w:author="David" w:date="2014-12-08T12:51:00Z">
            <w:rPr>
              <w:rFonts w:ascii="Times New Roman" w:hAnsi="Times New Roman" w:cs="Times New Roman"/>
              <w:sz w:val="16"/>
              <w:szCs w:val="16"/>
            </w:rPr>
          </w:rPrChange>
        </w:rPr>
        <w:t xml:space="preserve">, </w:t>
      </w:r>
      <w:r w:rsidRPr="004A68E5">
        <w:rPr>
          <w:rFonts w:ascii="Times New Roman" w:hAnsi="Times New Roman" w:cs="Times New Roman"/>
          <w:i/>
          <w:lang w:val="en-GB"/>
          <w:rPrChange w:id="733" w:author="David" w:date="2014-12-08T12:51:00Z">
            <w:rPr>
              <w:rFonts w:ascii="Times New Roman" w:hAnsi="Times New Roman" w:cs="Times New Roman"/>
              <w:i/>
              <w:sz w:val="16"/>
              <w:szCs w:val="16"/>
            </w:rPr>
          </w:rPrChange>
        </w:rPr>
        <w:t>C.</w:t>
      </w:r>
      <w:r w:rsidRPr="004A68E5">
        <w:rPr>
          <w:rFonts w:ascii="Times New Roman" w:hAnsi="Times New Roman" w:cs="Times New Roman"/>
          <w:lang w:val="en-GB"/>
          <w:rPrChange w:id="734" w:author="David" w:date="2014-12-08T12:51:00Z">
            <w:rPr>
              <w:rFonts w:ascii="Times New Roman" w:hAnsi="Times New Roman" w:cs="Times New Roman"/>
              <w:sz w:val="16"/>
              <w:szCs w:val="16"/>
            </w:rPr>
          </w:rPrChange>
        </w:rPr>
        <w:t xml:space="preserve"> </w:t>
      </w:r>
      <w:r w:rsidRPr="004A68E5">
        <w:rPr>
          <w:rFonts w:ascii="Times New Roman" w:hAnsi="Times New Roman" w:cs="Times New Roman"/>
          <w:i/>
          <w:lang w:val="en-GB"/>
          <w:rPrChange w:id="735" w:author="David" w:date="2014-12-08T12:51:00Z">
            <w:rPr>
              <w:rFonts w:ascii="Times New Roman" w:hAnsi="Times New Roman" w:cs="Times New Roman"/>
              <w:i/>
              <w:sz w:val="16"/>
              <w:szCs w:val="16"/>
            </w:rPr>
          </w:rPrChange>
        </w:rPr>
        <w:t>nevadensis</w:t>
      </w:r>
      <w:r w:rsidRPr="004A68E5">
        <w:rPr>
          <w:rFonts w:ascii="Times New Roman" w:hAnsi="Times New Roman" w:cs="Times New Roman"/>
          <w:lang w:val="en-GB"/>
          <w:rPrChange w:id="736" w:author="David" w:date="2014-12-08T12:51:00Z">
            <w:rPr>
              <w:rFonts w:ascii="Times New Roman" w:hAnsi="Times New Roman" w:cs="Times New Roman"/>
              <w:sz w:val="16"/>
              <w:szCs w:val="16"/>
            </w:rPr>
          </w:rPrChange>
        </w:rPr>
        <w:t xml:space="preserve">, </w:t>
      </w:r>
      <w:r w:rsidRPr="004A68E5">
        <w:rPr>
          <w:rFonts w:ascii="Times New Roman" w:hAnsi="Times New Roman" w:cs="Times New Roman"/>
          <w:i/>
          <w:lang w:val="en-GB"/>
          <w:rPrChange w:id="737" w:author="David" w:date="2014-12-08T12:51:00Z">
            <w:rPr>
              <w:rFonts w:ascii="Times New Roman" w:hAnsi="Times New Roman" w:cs="Times New Roman"/>
              <w:i/>
              <w:sz w:val="16"/>
              <w:szCs w:val="16"/>
            </w:rPr>
          </w:rPrChange>
        </w:rPr>
        <w:t>Juncus articulatus</w:t>
      </w:r>
      <w:r w:rsidRPr="004A68E5">
        <w:rPr>
          <w:rFonts w:ascii="Times New Roman" w:hAnsi="Times New Roman" w:cs="Times New Roman"/>
          <w:lang w:val="en-GB"/>
          <w:rPrChange w:id="738" w:author="David" w:date="2014-12-08T12:51:00Z">
            <w:rPr>
              <w:rFonts w:ascii="Times New Roman" w:hAnsi="Times New Roman" w:cs="Times New Roman"/>
              <w:sz w:val="16"/>
              <w:szCs w:val="16"/>
            </w:rPr>
          </w:rPrChange>
        </w:rPr>
        <w:t xml:space="preserve">, </w:t>
      </w:r>
      <w:r w:rsidRPr="004A68E5">
        <w:rPr>
          <w:rFonts w:ascii="Times New Roman" w:hAnsi="Times New Roman" w:cs="Times New Roman"/>
          <w:i/>
          <w:lang w:val="en-GB"/>
          <w:rPrChange w:id="739" w:author="David" w:date="2014-12-08T12:51:00Z">
            <w:rPr>
              <w:rFonts w:ascii="Times New Roman" w:hAnsi="Times New Roman" w:cs="Times New Roman"/>
              <w:i/>
              <w:sz w:val="16"/>
              <w:szCs w:val="16"/>
            </w:rPr>
          </w:rPrChange>
        </w:rPr>
        <w:t xml:space="preserve">Ranunculus angustifolius, Pinguicula nevadensis </w:t>
      </w:r>
      <w:r w:rsidRPr="004A68E5">
        <w:rPr>
          <w:rFonts w:ascii="Times New Roman" w:hAnsi="Times New Roman" w:cs="Times New Roman"/>
          <w:lang w:val="en-GB"/>
          <w:rPrChange w:id="740" w:author="David" w:date="2014-12-08T12:51:00Z">
            <w:rPr>
              <w:rFonts w:ascii="Times New Roman" w:hAnsi="Times New Roman" w:cs="Times New Roman"/>
              <w:sz w:val="16"/>
              <w:szCs w:val="16"/>
            </w:rPr>
          </w:rPrChange>
        </w:rPr>
        <w:t xml:space="preserve">or </w:t>
      </w:r>
      <w:r w:rsidRPr="004A68E5">
        <w:rPr>
          <w:rFonts w:ascii="Times New Roman" w:hAnsi="Times New Roman" w:cs="Times New Roman"/>
          <w:i/>
          <w:lang w:val="en-GB"/>
          <w:rPrChange w:id="741" w:author="David" w:date="2014-12-08T12:51:00Z">
            <w:rPr>
              <w:rFonts w:ascii="Times New Roman" w:hAnsi="Times New Roman" w:cs="Times New Roman"/>
              <w:i/>
              <w:sz w:val="16"/>
              <w:szCs w:val="16"/>
            </w:rPr>
          </w:rPrChange>
        </w:rPr>
        <w:t>Festuca frigida</w:t>
      </w:r>
      <w:r w:rsidRPr="004A68E5">
        <w:rPr>
          <w:rFonts w:ascii="Times New Roman" w:hAnsi="Times New Roman" w:cs="Times New Roman"/>
          <w:lang w:val="en-GB"/>
          <w:rPrChange w:id="742" w:author="David" w:date="2014-12-08T12:51:00Z">
            <w:rPr>
              <w:rFonts w:ascii="Times New Roman" w:hAnsi="Times New Roman" w:cs="Times New Roman"/>
              <w:sz w:val="16"/>
              <w:szCs w:val="16"/>
            </w:rPr>
          </w:rPrChange>
        </w:rPr>
        <w:t>.</w:t>
      </w:r>
    </w:p>
    <w:p w:rsidR="003A02C1" w:rsidRPr="004A1518" w:rsidRDefault="004A68E5" w:rsidP="009A7370">
      <w:pPr>
        <w:spacing w:line="276" w:lineRule="auto"/>
        <w:jc w:val="both"/>
        <w:rPr>
          <w:rFonts w:ascii="Times New Roman" w:hAnsi="Times New Roman" w:cs="Times New Roman"/>
          <w:lang w:val="en-GB"/>
          <w:rPrChange w:id="743" w:author="David" w:date="2014-12-08T12:51:00Z">
            <w:rPr>
              <w:rFonts w:ascii="Times New Roman" w:hAnsi="Times New Roman" w:cs="Times New Roman"/>
            </w:rPr>
          </w:rPrChange>
        </w:rPr>
      </w:pPr>
      <w:r w:rsidRPr="004A68E5">
        <w:rPr>
          <w:rFonts w:ascii="Times New Roman" w:hAnsi="Times New Roman" w:cs="Times New Roman"/>
          <w:lang w:val="en-GB"/>
          <w:rPrChange w:id="744" w:author="David" w:date="2014-12-08T12:51:00Z">
            <w:rPr>
              <w:rFonts w:ascii="Times New Roman" w:hAnsi="Times New Roman" w:cs="Times New Roman"/>
              <w:sz w:val="16"/>
              <w:szCs w:val="16"/>
            </w:rPr>
          </w:rPrChange>
        </w:rPr>
        <w:t xml:space="preserve">In addition to its high ecological value, this ecosystem plays an important role in transhumance livestock systems (Robles et al. 2009). </w:t>
      </w:r>
      <w:del w:id="745" w:author="David" w:date="2014-12-08T12:37:00Z">
        <w:r w:rsidRPr="004A68E5">
          <w:rPr>
            <w:rFonts w:ascii="Times New Roman" w:hAnsi="Times New Roman" w:cs="Times New Roman"/>
            <w:lang w:val="en-GB"/>
            <w:rPrChange w:id="746" w:author="David" w:date="2014-12-08T12:51:00Z">
              <w:rPr>
                <w:rFonts w:ascii="Times New Roman" w:hAnsi="Times New Roman" w:cs="Times New Roman"/>
                <w:sz w:val="16"/>
                <w:szCs w:val="16"/>
              </w:rPr>
            </w:rPrChange>
          </w:rPr>
          <w:delText xml:space="preserve">They </w:delText>
        </w:r>
      </w:del>
      <w:ins w:id="747" w:author="David" w:date="2014-12-08T12:37:00Z">
        <w:r w:rsidRPr="004A68E5">
          <w:rPr>
            <w:rFonts w:ascii="Times New Roman" w:hAnsi="Times New Roman" w:cs="Times New Roman"/>
            <w:lang w:val="en-GB"/>
            <w:rPrChange w:id="748" w:author="David" w:date="2014-12-08T12:51:00Z">
              <w:rPr>
                <w:rFonts w:ascii="Times New Roman" w:hAnsi="Times New Roman" w:cs="Times New Roman"/>
                <w:sz w:val="16"/>
                <w:szCs w:val="16"/>
              </w:rPr>
            </w:rPrChange>
          </w:rPr>
          <w:t xml:space="preserve">These </w:t>
        </w:r>
      </w:ins>
      <w:r w:rsidRPr="004A68E5">
        <w:rPr>
          <w:rFonts w:ascii="Times New Roman" w:hAnsi="Times New Roman" w:cs="Times New Roman"/>
          <w:lang w:val="en-GB"/>
          <w:rPrChange w:id="749" w:author="David" w:date="2014-12-08T12:51:00Z">
            <w:rPr>
              <w:rFonts w:ascii="Times New Roman" w:hAnsi="Times New Roman" w:cs="Times New Roman"/>
              <w:sz w:val="16"/>
              <w:szCs w:val="16"/>
            </w:rPr>
          </w:rPrChange>
        </w:rPr>
        <w:t xml:space="preserve">are pastures with a high nutritive value and with the </w:t>
      </w:r>
      <w:del w:id="750" w:author="David" w:date="2014-12-08T12:37:00Z">
        <w:r w:rsidRPr="004A68E5">
          <w:rPr>
            <w:rFonts w:ascii="Times New Roman" w:hAnsi="Times New Roman" w:cs="Times New Roman"/>
            <w:lang w:val="en-GB"/>
            <w:rPrChange w:id="751" w:author="David" w:date="2014-12-08T12:51:00Z">
              <w:rPr>
                <w:rFonts w:ascii="Times New Roman" w:hAnsi="Times New Roman" w:cs="Times New Roman"/>
                <w:sz w:val="16"/>
                <w:szCs w:val="16"/>
              </w:rPr>
            </w:rPrChange>
          </w:rPr>
          <w:delText xml:space="preserve">greater </w:delText>
        </w:r>
      </w:del>
      <w:ins w:id="752" w:author="David" w:date="2014-12-08T12:37:00Z">
        <w:r w:rsidRPr="004A68E5">
          <w:rPr>
            <w:rFonts w:ascii="Times New Roman" w:hAnsi="Times New Roman" w:cs="Times New Roman"/>
            <w:lang w:val="en-GB"/>
            <w:rPrChange w:id="753" w:author="David" w:date="2014-12-08T12:51:00Z">
              <w:rPr>
                <w:rFonts w:ascii="Times New Roman" w:hAnsi="Times New Roman" w:cs="Times New Roman"/>
                <w:sz w:val="16"/>
                <w:szCs w:val="16"/>
              </w:rPr>
            </w:rPrChange>
          </w:rPr>
          <w:t xml:space="preserve">greatest </w:t>
        </w:r>
      </w:ins>
      <w:r w:rsidRPr="004A68E5">
        <w:rPr>
          <w:rFonts w:ascii="Times New Roman" w:hAnsi="Times New Roman" w:cs="Times New Roman"/>
          <w:lang w:val="en-GB"/>
          <w:rPrChange w:id="754" w:author="David" w:date="2014-12-08T12:51:00Z">
            <w:rPr>
              <w:rFonts w:ascii="Times New Roman" w:hAnsi="Times New Roman" w:cs="Times New Roman"/>
              <w:sz w:val="16"/>
              <w:szCs w:val="16"/>
            </w:rPr>
          </w:rPrChange>
        </w:rPr>
        <w:t xml:space="preserve">forage production of the Sierra Nevada ecosystems (Boza et al. 2008; González-Rebollar 2006; Robles et al 2009, APMM 2013). This is important because they act as a trophic reserve for livestock in summer (Fernández-Casas 1974; Robles 2008). </w:t>
      </w:r>
      <w:del w:id="755" w:author="David" w:date="2014-12-08T12:37:00Z">
        <w:r w:rsidRPr="004A68E5">
          <w:rPr>
            <w:rFonts w:ascii="Times New Roman" w:hAnsi="Times New Roman" w:cs="Times New Roman"/>
            <w:lang w:val="en-GB"/>
            <w:rPrChange w:id="756" w:author="David" w:date="2014-12-08T12:51:00Z">
              <w:rPr>
                <w:rFonts w:ascii="Times New Roman" w:hAnsi="Times New Roman" w:cs="Times New Roman"/>
                <w:sz w:val="16"/>
                <w:szCs w:val="16"/>
              </w:rPr>
            </w:rPrChange>
          </w:rPr>
          <w:delText xml:space="preserve">However </w:delText>
        </w:r>
      </w:del>
      <w:ins w:id="757" w:author="David" w:date="2014-12-08T12:37:00Z">
        <w:r w:rsidRPr="004A68E5">
          <w:rPr>
            <w:rFonts w:ascii="Times New Roman" w:hAnsi="Times New Roman" w:cs="Times New Roman"/>
            <w:lang w:val="en-GB"/>
            <w:rPrChange w:id="758" w:author="David" w:date="2014-12-08T12:51:00Z">
              <w:rPr>
                <w:rFonts w:ascii="Times New Roman" w:hAnsi="Times New Roman" w:cs="Times New Roman"/>
                <w:sz w:val="16"/>
                <w:szCs w:val="16"/>
              </w:rPr>
            </w:rPrChange>
          </w:rPr>
          <w:t xml:space="preserve">However, </w:t>
        </w:r>
      </w:ins>
      <w:r w:rsidRPr="004A68E5">
        <w:rPr>
          <w:rFonts w:ascii="Times New Roman" w:hAnsi="Times New Roman" w:cs="Times New Roman"/>
          <w:lang w:val="en-GB"/>
          <w:rPrChange w:id="759" w:author="David" w:date="2014-12-08T12:51:00Z">
            <w:rPr>
              <w:rFonts w:ascii="Times New Roman" w:hAnsi="Times New Roman" w:cs="Times New Roman"/>
              <w:sz w:val="16"/>
              <w:szCs w:val="16"/>
            </w:rPr>
          </w:rPrChange>
        </w:rPr>
        <w:t>the abandonment of uses linked</w:t>
      </w:r>
      <w:ins w:id="760" w:author="David" w:date="2014-12-10T16:48:00Z">
        <w:r w:rsidR="00016146">
          <w:rPr>
            <w:rFonts w:ascii="Times New Roman" w:hAnsi="Times New Roman" w:cs="Times New Roman"/>
            <w:lang w:val="en-GB"/>
          </w:rPr>
          <w:t xml:space="preserve"> to</w:t>
        </w:r>
      </w:ins>
      <w:r w:rsidRPr="004A68E5">
        <w:rPr>
          <w:rFonts w:ascii="Times New Roman" w:hAnsi="Times New Roman" w:cs="Times New Roman"/>
          <w:lang w:val="en-GB"/>
          <w:rPrChange w:id="761" w:author="David" w:date="2014-12-08T12:51:00Z">
            <w:rPr>
              <w:rFonts w:ascii="Times New Roman" w:hAnsi="Times New Roman" w:cs="Times New Roman"/>
              <w:sz w:val="16"/>
              <w:szCs w:val="16"/>
            </w:rPr>
          </w:rPrChange>
        </w:rPr>
        <w:t xml:space="preserve"> this practice has tended </w:t>
      </w:r>
      <w:del w:id="762" w:author="David" w:date="2014-12-08T12:38:00Z">
        <w:r w:rsidRPr="004A68E5">
          <w:rPr>
            <w:rFonts w:ascii="Times New Roman" w:hAnsi="Times New Roman" w:cs="Times New Roman"/>
            <w:lang w:val="en-GB"/>
            <w:rPrChange w:id="763" w:author="David" w:date="2014-12-08T12:51:00Z">
              <w:rPr>
                <w:rFonts w:ascii="Times New Roman" w:hAnsi="Times New Roman" w:cs="Times New Roman"/>
                <w:sz w:val="16"/>
                <w:szCs w:val="16"/>
              </w:rPr>
            </w:rPrChange>
          </w:rPr>
          <w:delText>effect of reducing</w:delText>
        </w:r>
      </w:del>
      <w:ins w:id="764" w:author="David" w:date="2014-12-08T12:38:00Z">
        <w:r w:rsidRPr="004A68E5">
          <w:rPr>
            <w:rFonts w:ascii="Times New Roman" w:hAnsi="Times New Roman" w:cs="Times New Roman"/>
            <w:lang w:val="en-GB"/>
            <w:rPrChange w:id="765" w:author="David" w:date="2014-12-08T12:51:00Z">
              <w:rPr>
                <w:rFonts w:ascii="Times New Roman" w:hAnsi="Times New Roman" w:cs="Times New Roman"/>
                <w:sz w:val="16"/>
                <w:szCs w:val="16"/>
              </w:rPr>
            </w:rPrChange>
          </w:rPr>
          <w:t>to reduce</w:t>
        </w:r>
      </w:ins>
      <w:r w:rsidRPr="004A68E5">
        <w:rPr>
          <w:rFonts w:ascii="Times New Roman" w:hAnsi="Times New Roman" w:cs="Times New Roman"/>
          <w:lang w:val="en-GB"/>
          <w:rPrChange w:id="766" w:author="David" w:date="2014-12-08T12:51:00Z">
            <w:rPr>
              <w:rFonts w:ascii="Times New Roman" w:hAnsi="Times New Roman" w:cs="Times New Roman"/>
              <w:sz w:val="16"/>
              <w:szCs w:val="16"/>
            </w:rPr>
          </w:rPrChange>
        </w:rPr>
        <w:t xml:space="preserve"> the </w:t>
      </w:r>
      <w:ins w:id="767" w:author="David" w:date="2014-12-08T12:38:00Z">
        <w:r w:rsidRPr="004A68E5">
          <w:rPr>
            <w:rFonts w:ascii="Times New Roman" w:hAnsi="Times New Roman" w:cs="Times New Roman"/>
            <w:lang w:val="en-GB"/>
            <w:rPrChange w:id="768" w:author="David" w:date="2014-12-08T12:51:00Z">
              <w:rPr>
                <w:rFonts w:ascii="Times New Roman" w:hAnsi="Times New Roman" w:cs="Times New Roman"/>
                <w:sz w:val="16"/>
                <w:szCs w:val="16"/>
              </w:rPr>
            </w:rPrChange>
          </w:rPr>
          <w:t xml:space="preserve">surface </w:t>
        </w:r>
      </w:ins>
      <w:r w:rsidRPr="004A68E5">
        <w:rPr>
          <w:rFonts w:ascii="Times New Roman" w:hAnsi="Times New Roman" w:cs="Times New Roman"/>
          <w:lang w:val="en-GB"/>
          <w:rPrChange w:id="769" w:author="David" w:date="2014-12-08T12:51:00Z">
            <w:rPr>
              <w:rFonts w:ascii="Times New Roman" w:hAnsi="Times New Roman" w:cs="Times New Roman"/>
              <w:sz w:val="16"/>
              <w:szCs w:val="16"/>
            </w:rPr>
          </w:rPrChange>
        </w:rPr>
        <w:t xml:space="preserve">area of </w:t>
      </w:r>
      <w:del w:id="770" w:author="David" w:date="2014-12-08T12:38:00Z">
        <w:r w:rsidRPr="004A68E5">
          <w:rPr>
            <w:rFonts w:ascii="Times New Roman" w:hAnsi="Times New Roman" w:cs="Times New Roman"/>
            <w:lang w:val="en-GB"/>
            <w:rPrChange w:id="771" w:author="David" w:date="2014-12-08T12:51:00Z">
              <w:rPr>
                <w:rFonts w:ascii="Times New Roman" w:hAnsi="Times New Roman" w:cs="Times New Roman"/>
                <w:sz w:val="16"/>
                <w:szCs w:val="16"/>
              </w:rPr>
            </w:rPrChange>
          </w:rPr>
          <w:delText xml:space="preserve">this </w:delText>
        </w:r>
      </w:del>
      <w:ins w:id="772" w:author="David" w:date="2014-12-08T12:38:00Z">
        <w:r w:rsidRPr="004A68E5">
          <w:rPr>
            <w:rFonts w:ascii="Times New Roman" w:hAnsi="Times New Roman" w:cs="Times New Roman"/>
            <w:lang w:val="en-GB"/>
            <w:rPrChange w:id="773" w:author="David" w:date="2014-12-08T12:51:00Z">
              <w:rPr>
                <w:rFonts w:ascii="Times New Roman" w:hAnsi="Times New Roman" w:cs="Times New Roman"/>
                <w:sz w:val="16"/>
                <w:szCs w:val="16"/>
              </w:rPr>
            </w:rPrChange>
          </w:rPr>
          <w:t xml:space="preserve">these </w:t>
        </w:r>
      </w:ins>
      <w:r w:rsidRPr="004A68E5">
        <w:rPr>
          <w:rFonts w:ascii="Times New Roman" w:hAnsi="Times New Roman" w:cs="Times New Roman"/>
          <w:lang w:val="en-GB"/>
          <w:rPrChange w:id="774" w:author="David" w:date="2014-12-08T12:51:00Z">
            <w:rPr>
              <w:rFonts w:ascii="Times New Roman" w:hAnsi="Times New Roman" w:cs="Times New Roman"/>
              <w:sz w:val="16"/>
              <w:szCs w:val="16"/>
            </w:rPr>
          </w:rPrChange>
        </w:rPr>
        <w:t xml:space="preserve">ecosystems and consequent </w:t>
      </w:r>
      <w:commentRangeStart w:id="775"/>
      <w:r w:rsidRPr="004A68E5">
        <w:rPr>
          <w:rFonts w:ascii="Times New Roman" w:hAnsi="Times New Roman" w:cs="Times New Roman"/>
          <w:lang w:val="en-GB"/>
          <w:rPrChange w:id="776" w:author="David" w:date="2014-12-08T12:51:00Z">
            <w:rPr>
              <w:rFonts w:ascii="Times New Roman" w:hAnsi="Times New Roman" w:cs="Times New Roman"/>
              <w:sz w:val="16"/>
              <w:szCs w:val="16"/>
            </w:rPr>
          </w:rPrChange>
        </w:rPr>
        <w:t xml:space="preserve">overloading of </w:t>
      </w:r>
      <w:del w:id="777" w:author="David" w:date="2014-12-08T12:38:00Z">
        <w:r w:rsidRPr="004A68E5">
          <w:rPr>
            <w:rFonts w:ascii="Times New Roman" w:hAnsi="Times New Roman" w:cs="Times New Roman"/>
            <w:lang w:val="en-GB"/>
            <w:rPrChange w:id="778" w:author="David" w:date="2014-12-08T12:51:00Z">
              <w:rPr>
                <w:rFonts w:ascii="Times New Roman" w:hAnsi="Times New Roman" w:cs="Times New Roman"/>
                <w:sz w:val="16"/>
                <w:szCs w:val="16"/>
              </w:rPr>
            </w:rPrChange>
          </w:rPr>
          <w:delText xml:space="preserve">neighboring </w:delText>
        </w:r>
      </w:del>
      <w:ins w:id="779" w:author="David" w:date="2014-12-08T12:38:00Z">
        <w:r w:rsidRPr="004A68E5">
          <w:rPr>
            <w:rFonts w:ascii="Times New Roman" w:hAnsi="Times New Roman" w:cs="Times New Roman"/>
            <w:lang w:val="en-GB"/>
            <w:rPrChange w:id="780" w:author="David" w:date="2014-12-08T12:51:00Z">
              <w:rPr>
                <w:rFonts w:ascii="Times New Roman" w:hAnsi="Times New Roman" w:cs="Times New Roman"/>
                <w:sz w:val="16"/>
                <w:szCs w:val="16"/>
              </w:rPr>
            </w:rPrChange>
          </w:rPr>
          <w:t>neighbouring</w:t>
        </w:r>
      </w:ins>
      <w:ins w:id="781" w:author="David" w:date="2014-12-08T12:39:00Z">
        <w:r w:rsidRPr="004A68E5">
          <w:rPr>
            <w:rFonts w:ascii="Times New Roman" w:hAnsi="Times New Roman" w:cs="Times New Roman"/>
            <w:lang w:val="en-GB"/>
            <w:rPrChange w:id="782" w:author="David" w:date="2014-12-08T12:51:00Z">
              <w:rPr>
                <w:rFonts w:ascii="Times New Roman" w:hAnsi="Times New Roman" w:cs="Times New Roman"/>
                <w:sz w:val="16"/>
                <w:szCs w:val="16"/>
              </w:rPr>
            </w:rPrChange>
          </w:rPr>
          <w:t xml:space="preserve"> areas</w:t>
        </w:r>
      </w:ins>
      <w:ins w:id="783" w:author="David" w:date="2014-12-08T12:38:00Z">
        <w:r w:rsidRPr="004A68E5">
          <w:rPr>
            <w:rFonts w:ascii="Times New Roman" w:hAnsi="Times New Roman" w:cs="Times New Roman"/>
            <w:lang w:val="en-GB"/>
            <w:rPrChange w:id="784" w:author="David" w:date="2014-12-08T12:51:00Z">
              <w:rPr>
                <w:rFonts w:ascii="Times New Roman" w:hAnsi="Times New Roman" w:cs="Times New Roman"/>
                <w:sz w:val="16"/>
                <w:szCs w:val="16"/>
              </w:rPr>
            </w:rPrChange>
          </w:rPr>
          <w:t xml:space="preserve"> </w:t>
        </w:r>
      </w:ins>
      <w:commentRangeEnd w:id="775"/>
      <w:ins w:id="785" w:author="David" w:date="2014-12-08T12:39:00Z">
        <w:r w:rsidRPr="004A68E5">
          <w:rPr>
            <w:rStyle w:val="Refdecomentario"/>
            <w:lang w:val="en-GB"/>
            <w:rPrChange w:id="786" w:author="David" w:date="2014-12-08T12:51:00Z">
              <w:rPr>
                <w:rStyle w:val="Refdecomentario"/>
              </w:rPr>
            </w:rPrChange>
          </w:rPr>
          <w:commentReference w:id="775"/>
        </w:r>
      </w:ins>
      <w:r w:rsidRPr="004A68E5">
        <w:rPr>
          <w:rFonts w:ascii="Times New Roman" w:hAnsi="Times New Roman" w:cs="Times New Roman"/>
          <w:lang w:val="en-GB"/>
          <w:rPrChange w:id="787" w:author="David" w:date="2014-12-08T12:51:00Z">
            <w:rPr>
              <w:rFonts w:ascii="Times New Roman" w:hAnsi="Times New Roman" w:cs="Times New Roman"/>
              <w:sz w:val="16"/>
              <w:szCs w:val="16"/>
            </w:rPr>
          </w:rPrChange>
        </w:rPr>
        <w:t xml:space="preserve">(González-Rebollar 2006; Robles 2008) </w:t>
      </w:r>
    </w:p>
    <w:p w:rsidR="00B57BED" w:rsidRPr="004A1518" w:rsidRDefault="004A68E5" w:rsidP="00484841">
      <w:pPr>
        <w:spacing w:line="276" w:lineRule="auto"/>
        <w:jc w:val="both"/>
        <w:rPr>
          <w:rFonts w:ascii="Times New Roman" w:hAnsi="Times New Roman" w:cs="Times New Roman"/>
          <w:lang w:val="en-GB"/>
          <w:rPrChange w:id="788" w:author="David" w:date="2014-12-08T12:51:00Z">
            <w:rPr>
              <w:rFonts w:ascii="Times New Roman" w:hAnsi="Times New Roman" w:cs="Times New Roman"/>
            </w:rPr>
          </w:rPrChange>
        </w:rPr>
      </w:pPr>
      <w:r w:rsidRPr="004A68E5">
        <w:rPr>
          <w:rFonts w:ascii="Times New Roman" w:hAnsi="Times New Roman" w:cs="Times New Roman"/>
          <w:lang w:val="en-GB"/>
          <w:rPrChange w:id="789" w:author="David" w:date="2014-12-08T12:51:00Z">
            <w:rPr>
              <w:rFonts w:ascii="Times New Roman" w:hAnsi="Times New Roman" w:cs="Times New Roman"/>
              <w:sz w:val="16"/>
              <w:szCs w:val="16"/>
            </w:rPr>
          </w:rPrChange>
        </w:rPr>
        <w:t xml:space="preserve">We selected one of the most representative borreguiles of Sierra Nevada, located at San Juan </w:t>
      </w:r>
      <w:del w:id="790" w:author="David" w:date="2014-12-10T16:48:00Z">
        <w:r w:rsidRPr="004A68E5" w:rsidDel="00016146">
          <w:rPr>
            <w:rFonts w:ascii="Times New Roman" w:hAnsi="Times New Roman" w:cs="Times New Roman"/>
            <w:lang w:val="en-GB"/>
            <w:rPrChange w:id="791" w:author="David" w:date="2014-12-08T12:51:00Z">
              <w:rPr>
                <w:rFonts w:ascii="Times New Roman" w:hAnsi="Times New Roman" w:cs="Times New Roman"/>
                <w:sz w:val="16"/>
                <w:szCs w:val="16"/>
              </w:rPr>
            </w:rPrChange>
          </w:rPr>
          <w:delText xml:space="preserve">basin </w:delText>
        </w:r>
      </w:del>
      <w:r w:rsidRPr="004A68E5">
        <w:rPr>
          <w:rFonts w:ascii="Times New Roman" w:hAnsi="Times New Roman" w:cs="Times New Roman"/>
          <w:lang w:val="en-GB"/>
          <w:rPrChange w:id="792" w:author="David" w:date="2014-12-08T12:51:00Z">
            <w:rPr>
              <w:rFonts w:ascii="Times New Roman" w:hAnsi="Times New Roman" w:cs="Times New Roman"/>
              <w:sz w:val="16"/>
              <w:szCs w:val="16"/>
            </w:rPr>
          </w:rPrChange>
        </w:rPr>
        <w:t xml:space="preserve">river </w:t>
      </w:r>
      <w:ins w:id="793" w:author="David" w:date="2014-12-10T16:48:00Z">
        <w:r w:rsidR="00016146" w:rsidRPr="004A68E5">
          <w:rPr>
            <w:rFonts w:ascii="Times New Roman" w:hAnsi="Times New Roman" w:cs="Times New Roman"/>
            <w:lang w:val="en-GB"/>
          </w:rPr>
          <w:t xml:space="preserve">basin </w:t>
        </w:r>
      </w:ins>
      <w:r w:rsidRPr="004A68E5">
        <w:rPr>
          <w:rFonts w:ascii="Times New Roman" w:hAnsi="Times New Roman" w:cs="Times New Roman"/>
          <w:lang w:val="en-GB"/>
          <w:rPrChange w:id="794" w:author="David" w:date="2014-12-08T12:51:00Z">
            <w:rPr>
              <w:rFonts w:ascii="Times New Roman" w:hAnsi="Times New Roman" w:cs="Times New Roman"/>
              <w:sz w:val="16"/>
              <w:szCs w:val="16"/>
            </w:rPr>
          </w:rPrChange>
        </w:rPr>
        <w:t xml:space="preserve">(Guejar-Sierra; Granada, Spain) (Figure 1c). The catchment area is about 1325 Ha. and the basin was formed by glacial erosion of the bedrock (mica schists) and presents a valley with U-shaped (Martín Martín et al. 2010). This meadow, </w:t>
      </w:r>
      <w:ins w:id="795" w:author="David" w:date="2014-12-08T12:39:00Z">
        <w:r w:rsidRPr="004A68E5">
          <w:rPr>
            <w:rFonts w:ascii="Times New Roman" w:hAnsi="Times New Roman" w:cs="Times New Roman"/>
            <w:lang w:val="en-GB"/>
            <w:rPrChange w:id="796" w:author="David" w:date="2014-12-08T12:51:00Z">
              <w:rPr>
                <w:rFonts w:ascii="Times New Roman" w:hAnsi="Times New Roman" w:cs="Times New Roman"/>
                <w:sz w:val="16"/>
                <w:szCs w:val="16"/>
              </w:rPr>
            </w:rPrChange>
          </w:rPr>
          <w:t xml:space="preserve">which </w:t>
        </w:r>
      </w:ins>
      <w:r w:rsidRPr="004A68E5">
        <w:rPr>
          <w:rFonts w:ascii="Times New Roman" w:hAnsi="Times New Roman" w:cs="Times New Roman"/>
          <w:lang w:val="en-GB"/>
          <w:rPrChange w:id="797" w:author="David" w:date="2014-12-08T12:51:00Z">
            <w:rPr>
              <w:rFonts w:ascii="Times New Roman" w:hAnsi="Times New Roman" w:cs="Times New Roman"/>
              <w:sz w:val="16"/>
              <w:szCs w:val="16"/>
            </w:rPr>
          </w:rPrChange>
        </w:rPr>
        <w:t xml:space="preserve">originated about 2000 years ago (Esteban 1996), occupies an area of </w:t>
      </w:r>
      <w:ins w:id="798" w:author="David" w:date="2014-12-08T12:39:00Z">
        <w:r w:rsidRPr="004A68E5">
          <w:rPr>
            <w:rFonts w:ascii="Times New Roman" w:hAnsi="Times New Roman" w:cs="Times New Roman"/>
            <w:lang w:val="en-GB"/>
            <w:rPrChange w:id="799" w:author="David" w:date="2014-12-08T12:51:00Z">
              <w:rPr>
                <w:rFonts w:ascii="Times New Roman" w:hAnsi="Times New Roman" w:cs="Times New Roman"/>
                <w:sz w:val="16"/>
                <w:szCs w:val="16"/>
              </w:rPr>
            </w:rPrChange>
          </w:rPr>
          <w:t xml:space="preserve">approximately </w:t>
        </w:r>
      </w:ins>
      <w:r w:rsidRPr="004A68E5">
        <w:rPr>
          <w:rFonts w:ascii="Times New Roman" w:hAnsi="Times New Roman" w:cs="Times New Roman"/>
          <w:lang w:val="en-GB"/>
          <w:rPrChange w:id="800" w:author="David" w:date="2014-12-08T12:51:00Z">
            <w:rPr>
              <w:rFonts w:ascii="Times New Roman" w:hAnsi="Times New Roman" w:cs="Times New Roman"/>
              <w:sz w:val="16"/>
              <w:szCs w:val="16"/>
            </w:rPr>
          </w:rPrChange>
        </w:rPr>
        <w:t>100 ha</w:t>
      </w:r>
      <w:del w:id="801" w:author="David" w:date="2014-12-08T12:39:00Z">
        <w:r w:rsidRPr="004A68E5">
          <w:rPr>
            <w:rFonts w:ascii="Times New Roman" w:hAnsi="Times New Roman" w:cs="Times New Roman"/>
            <w:lang w:val="en-GB"/>
            <w:rPrChange w:id="802" w:author="David" w:date="2014-12-08T12:51:00Z">
              <w:rPr>
                <w:rFonts w:ascii="Times New Roman" w:hAnsi="Times New Roman" w:cs="Times New Roman"/>
                <w:sz w:val="16"/>
                <w:szCs w:val="16"/>
              </w:rPr>
            </w:rPrChange>
          </w:rPr>
          <w:delText xml:space="preserve"> approximately</w:delText>
        </w:r>
      </w:del>
      <w:r w:rsidRPr="004A68E5">
        <w:rPr>
          <w:rFonts w:ascii="Times New Roman" w:hAnsi="Times New Roman" w:cs="Times New Roman"/>
          <w:lang w:val="en-GB"/>
          <w:rPrChange w:id="803" w:author="David" w:date="2014-12-08T12:51:00Z">
            <w:rPr>
              <w:rFonts w:ascii="Times New Roman" w:hAnsi="Times New Roman" w:cs="Times New Roman"/>
              <w:sz w:val="16"/>
              <w:szCs w:val="16"/>
            </w:rPr>
          </w:rPrChange>
        </w:rPr>
        <w:t xml:space="preserve">. </w:t>
      </w:r>
    </w:p>
    <w:p w:rsidR="00FC55A2" w:rsidRPr="004A1518" w:rsidRDefault="004A68E5" w:rsidP="00484841">
      <w:pPr>
        <w:pStyle w:val="Heading5"/>
        <w:spacing w:line="276" w:lineRule="auto"/>
        <w:jc w:val="both"/>
        <w:rPr>
          <w:rFonts w:ascii="Times New Roman" w:hAnsi="Times New Roman" w:cs="Times New Roman"/>
          <w:b/>
          <w:i w:val="0"/>
          <w:color w:val="auto"/>
          <w:lang w:val="en-GB"/>
          <w:rPrChange w:id="804" w:author="David" w:date="2014-12-08T12:51:00Z">
            <w:rPr>
              <w:rFonts w:ascii="Times New Roman" w:hAnsi="Times New Roman" w:cs="Times New Roman"/>
              <w:b/>
              <w:i w:val="0"/>
              <w:color w:val="auto"/>
            </w:rPr>
          </w:rPrChange>
        </w:rPr>
      </w:pPr>
      <w:bookmarkStart w:id="805" w:name="sampling-description"/>
      <w:bookmarkEnd w:id="805"/>
      <w:r w:rsidRPr="004A68E5">
        <w:rPr>
          <w:rFonts w:ascii="Times New Roman" w:hAnsi="Times New Roman" w:cs="Times New Roman"/>
          <w:b/>
          <w:i w:val="0"/>
          <w:color w:val="auto"/>
          <w:lang w:val="en-GB"/>
          <w:rPrChange w:id="806" w:author="David" w:date="2014-12-08T12:51:00Z">
            <w:rPr>
              <w:rFonts w:ascii="Times New Roman" w:eastAsiaTheme="minorHAnsi" w:hAnsi="Times New Roman" w:cs="Times New Roman"/>
              <w:b/>
              <w:i w:val="0"/>
              <w:iCs w:val="0"/>
              <w:color w:val="auto"/>
              <w:sz w:val="16"/>
              <w:szCs w:val="16"/>
            </w:rPr>
          </w:rPrChange>
        </w:rPr>
        <w:t xml:space="preserve">Sampling description: </w:t>
      </w:r>
    </w:p>
    <w:p w:rsidR="00FC55A2" w:rsidRPr="004A1518" w:rsidRDefault="004A68E5" w:rsidP="00484841">
      <w:pPr>
        <w:spacing w:line="276" w:lineRule="auto"/>
        <w:jc w:val="both"/>
        <w:rPr>
          <w:rFonts w:ascii="Times New Roman" w:hAnsi="Times New Roman" w:cs="Times New Roman"/>
          <w:lang w:val="en-GB"/>
          <w:rPrChange w:id="807" w:author="David" w:date="2014-12-08T12:51:00Z">
            <w:rPr>
              <w:rFonts w:ascii="Times New Roman" w:hAnsi="Times New Roman" w:cs="Times New Roman"/>
            </w:rPr>
          </w:rPrChange>
        </w:rPr>
      </w:pPr>
      <w:r w:rsidRPr="004A68E5">
        <w:rPr>
          <w:rFonts w:ascii="Times New Roman" w:hAnsi="Times New Roman" w:cs="Times New Roman"/>
          <w:lang w:val="en-GB"/>
          <w:rPrChange w:id="808" w:author="David" w:date="2014-12-08T12:51:00Z">
            <w:rPr>
              <w:rFonts w:ascii="Times New Roman" w:hAnsi="Times New Roman" w:cs="Times New Roman"/>
              <w:sz w:val="16"/>
              <w:szCs w:val="16"/>
            </w:rPr>
          </w:rPrChange>
        </w:rPr>
        <w:t>We sampled at three localities along an altitudinal gradient (Figure 5a): one at Prado de la Mojonera (Low Altitude; around 2200 m a.s.l.) and two at Hoya del Moro (Middle and High altitude; 2430-2550 m a.s.l. and around 2775 m a.s.</w:t>
      </w:r>
      <w:del w:id="809" w:author="David" w:date="2014-12-08T12:40:00Z">
        <w:r w:rsidRPr="004A68E5">
          <w:rPr>
            <w:rFonts w:ascii="Times New Roman" w:hAnsi="Times New Roman" w:cs="Times New Roman"/>
            <w:lang w:val="en-GB"/>
            <w:rPrChange w:id="810" w:author="David" w:date="2014-12-08T12:51:00Z">
              <w:rPr>
                <w:rFonts w:ascii="Times New Roman" w:hAnsi="Times New Roman" w:cs="Times New Roman"/>
                <w:sz w:val="16"/>
                <w:szCs w:val="16"/>
              </w:rPr>
            </w:rPrChange>
          </w:rPr>
          <w:delText xml:space="preserve">l </w:delText>
        </w:r>
      </w:del>
      <w:ins w:id="811" w:author="David" w:date="2014-12-08T12:40:00Z">
        <w:r w:rsidRPr="004A68E5">
          <w:rPr>
            <w:rFonts w:ascii="Times New Roman" w:hAnsi="Times New Roman" w:cs="Times New Roman"/>
            <w:lang w:val="en-GB"/>
            <w:rPrChange w:id="812" w:author="David" w:date="2014-12-08T12:51:00Z">
              <w:rPr>
                <w:rFonts w:ascii="Times New Roman" w:hAnsi="Times New Roman" w:cs="Times New Roman"/>
                <w:sz w:val="16"/>
                <w:szCs w:val="16"/>
              </w:rPr>
            </w:rPrChange>
          </w:rPr>
          <w:t xml:space="preserve">l., </w:t>
        </w:r>
      </w:ins>
      <w:r w:rsidRPr="004A68E5">
        <w:rPr>
          <w:rFonts w:ascii="Times New Roman" w:hAnsi="Times New Roman" w:cs="Times New Roman"/>
          <w:lang w:val="en-GB"/>
          <w:rPrChange w:id="813" w:author="David" w:date="2014-12-08T12:51:00Z">
            <w:rPr>
              <w:rFonts w:ascii="Times New Roman" w:hAnsi="Times New Roman" w:cs="Times New Roman"/>
              <w:sz w:val="16"/>
              <w:szCs w:val="16"/>
            </w:rPr>
          </w:rPrChange>
        </w:rPr>
        <w:t xml:space="preserve">respectively). For each locality, the sampling was performed every 15 days during the free-snow period once a year from 1988-1990 and from 2009 to 2013. For the middle altitude </w:t>
      </w:r>
      <w:del w:id="814" w:author="David" w:date="2014-12-08T12:40:00Z">
        <w:r w:rsidRPr="004A68E5">
          <w:rPr>
            <w:rFonts w:ascii="Times New Roman" w:hAnsi="Times New Roman" w:cs="Times New Roman"/>
            <w:lang w:val="en-GB"/>
            <w:rPrChange w:id="815" w:author="David" w:date="2014-12-08T12:51:00Z">
              <w:rPr>
                <w:rFonts w:ascii="Times New Roman" w:hAnsi="Times New Roman" w:cs="Times New Roman"/>
                <w:sz w:val="16"/>
                <w:szCs w:val="16"/>
              </w:rPr>
            </w:rPrChange>
          </w:rPr>
          <w:delText xml:space="preserve">locality </w:delText>
        </w:r>
      </w:del>
      <w:ins w:id="816" w:author="David" w:date="2014-12-08T12:40:00Z">
        <w:r w:rsidRPr="004A68E5">
          <w:rPr>
            <w:rFonts w:ascii="Times New Roman" w:hAnsi="Times New Roman" w:cs="Times New Roman"/>
            <w:lang w:val="en-GB"/>
            <w:rPrChange w:id="817" w:author="David" w:date="2014-12-08T12:51:00Z">
              <w:rPr>
                <w:rFonts w:ascii="Times New Roman" w:hAnsi="Times New Roman" w:cs="Times New Roman"/>
                <w:sz w:val="16"/>
                <w:szCs w:val="16"/>
              </w:rPr>
            </w:rPrChange>
          </w:rPr>
          <w:t xml:space="preserve">locality, </w:t>
        </w:r>
      </w:ins>
      <w:r w:rsidRPr="004A68E5">
        <w:rPr>
          <w:rFonts w:ascii="Times New Roman" w:hAnsi="Times New Roman" w:cs="Times New Roman"/>
          <w:lang w:val="en-GB"/>
          <w:rPrChange w:id="818" w:author="David" w:date="2014-12-08T12:51:00Z">
            <w:rPr>
              <w:rFonts w:ascii="Times New Roman" w:hAnsi="Times New Roman" w:cs="Times New Roman"/>
              <w:sz w:val="16"/>
              <w:szCs w:val="16"/>
            </w:rPr>
          </w:rPrChange>
        </w:rPr>
        <w:t xml:space="preserve">we have data from two periods: 1988-1990 and 2009-2013. For </w:t>
      </w:r>
      <w:del w:id="819" w:author="David" w:date="2014-12-08T12:40:00Z">
        <w:r w:rsidRPr="004A68E5">
          <w:rPr>
            <w:rFonts w:ascii="Times New Roman" w:hAnsi="Times New Roman" w:cs="Times New Roman"/>
            <w:lang w:val="en-GB"/>
            <w:rPrChange w:id="820" w:author="David" w:date="2014-12-08T12:51:00Z">
              <w:rPr>
                <w:rFonts w:ascii="Times New Roman" w:hAnsi="Times New Roman" w:cs="Times New Roman"/>
                <w:sz w:val="16"/>
                <w:szCs w:val="16"/>
              </w:rPr>
            </w:rPrChange>
          </w:rPr>
          <w:delText xml:space="preserve">low </w:delText>
        </w:r>
      </w:del>
      <w:ins w:id="821" w:author="David" w:date="2014-12-08T12:40:00Z">
        <w:r w:rsidRPr="004A68E5">
          <w:rPr>
            <w:rFonts w:ascii="Times New Roman" w:hAnsi="Times New Roman" w:cs="Times New Roman"/>
            <w:lang w:val="en-GB"/>
            <w:rPrChange w:id="822" w:author="David" w:date="2014-12-08T12:51:00Z">
              <w:rPr>
                <w:rFonts w:ascii="Times New Roman" w:hAnsi="Times New Roman" w:cs="Times New Roman"/>
                <w:sz w:val="16"/>
                <w:szCs w:val="16"/>
              </w:rPr>
            </w:rPrChange>
          </w:rPr>
          <w:t xml:space="preserve">low- </w:t>
        </w:r>
      </w:ins>
      <w:r w:rsidRPr="004A68E5">
        <w:rPr>
          <w:rFonts w:ascii="Times New Roman" w:hAnsi="Times New Roman" w:cs="Times New Roman"/>
          <w:lang w:val="en-GB"/>
          <w:rPrChange w:id="823" w:author="David" w:date="2014-12-08T12:51:00Z">
            <w:rPr>
              <w:rFonts w:ascii="Times New Roman" w:hAnsi="Times New Roman" w:cs="Times New Roman"/>
              <w:sz w:val="16"/>
              <w:szCs w:val="16"/>
            </w:rPr>
          </w:rPrChange>
        </w:rPr>
        <w:t xml:space="preserve">and </w:t>
      </w:r>
      <w:del w:id="824" w:author="David" w:date="2014-12-08T12:40:00Z">
        <w:r w:rsidRPr="004A68E5">
          <w:rPr>
            <w:rFonts w:ascii="Times New Roman" w:hAnsi="Times New Roman" w:cs="Times New Roman"/>
            <w:lang w:val="en-GB"/>
            <w:rPrChange w:id="825" w:author="David" w:date="2014-12-08T12:51:00Z">
              <w:rPr>
                <w:rFonts w:ascii="Times New Roman" w:hAnsi="Times New Roman" w:cs="Times New Roman"/>
                <w:sz w:val="16"/>
                <w:szCs w:val="16"/>
              </w:rPr>
            </w:rPrChange>
          </w:rPr>
          <w:delText xml:space="preserve">high </w:delText>
        </w:r>
      </w:del>
      <w:ins w:id="826" w:author="David" w:date="2014-12-08T12:40:00Z">
        <w:r w:rsidRPr="004A68E5">
          <w:rPr>
            <w:rFonts w:ascii="Times New Roman" w:hAnsi="Times New Roman" w:cs="Times New Roman"/>
            <w:lang w:val="en-GB"/>
            <w:rPrChange w:id="827" w:author="David" w:date="2014-12-08T12:51:00Z">
              <w:rPr>
                <w:rFonts w:ascii="Times New Roman" w:hAnsi="Times New Roman" w:cs="Times New Roman"/>
                <w:sz w:val="16"/>
                <w:szCs w:val="16"/>
              </w:rPr>
            </w:rPrChange>
          </w:rPr>
          <w:t>high-</w:t>
        </w:r>
      </w:ins>
      <w:r w:rsidRPr="004A68E5">
        <w:rPr>
          <w:rFonts w:ascii="Times New Roman" w:hAnsi="Times New Roman" w:cs="Times New Roman"/>
          <w:lang w:val="en-GB"/>
          <w:rPrChange w:id="828" w:author="David" w:date="2014-12-08T12:51:00Z">
            <w:rPr>
              <w:rFonts w:ascii="Times New Roman" w:hAnsi="Times New Roman" w:cs="Times New Roman"/>
              <w:sz w:val="16"/>
              <w:szCs w:val="16"/>
            </w:rPr>
          </w:rPrChange>
        </w:rPr>
        <w:t xml:space="preserve">altitude </w:t>
      </w:r>
      <w:del w:id="829" w:author="David" w:date="2014-12-08T12:41:00Z">
        <w:r w:rsidRPr="004A68E5">
          <w:rPr>
            <w:rFonts w:ascii="Times New Roman" w:hAnsi="Times New Roman" w:cs="Times New Roman"/>
            <w:lang w:val="en-GB"/>
            <w:rPrChange w:id="830" w:author="David" w:date="2014-12-08T12:51:00Z">
              <w:rPr>
                <w:rFonts w:ascii="Times New Roman" w:hAnsi="Times New Roman" w:cs="Times New Roman"/>
                <w:sz w:val="16"/>
                <w:szCs w:val="16"/>
              </w:rPr>
            </w:rPrChange>
          </w:rPr>
          <w:delText xml:space="preserve">locations </w:delText>
        </w:r>
      </w:del>
      <w:ins w:id="831" w:author="David" w:date="2014-12-08T12:41:00Z">
        <w:r w:rsidRPr="004A68E5">
          <w:rPr>
            <w:rFonts w:ascii="Times New Roman" w:hAnsi="Times New Roman" w:cs="Times New Roman"/>
            <w:lang w:val="en-GB"/>
            <w:rPrChange w:id="832" w:author="David" w:date="2014-12-08T12:51:00Z">
              <w:rPr>
                <w:rFonts w:ascii="Times New Roman" w:hAnsi="Times New Roman" w:cs="Times New Roman"/>
                <w:sz w:val="16"/>
                <w:szCs w:val="16"/>
              </w:rPr>
            </w:rPrChange>
          </w:rPr>
          <w:t xml:space="preserve">locations, </w:t>
        </w:r>
      </w:ins>
      <w:r w:rsidRPr="004A68E5">
        <w:rPr>
          <w:rFonts w:ascii="Times New Roman" w:hAnsi="Times New Roman" w:cs="Times New Roman"/>
          <w:lang w:val="en-GB"/>
          <w:rPrChange w:id="833" w:author="David" w:date="2014-12-08T12:51:00Z">
            <w:rPr>
              <w:rFonts w:ascii="Times New Roman" w:hAnsi="Times New Roman" w:cs="Times New Roman"/>
              <w:sz w:val="16"/>
              <w:szCs w:val="16"/>
            </w:rPr>
          </w:rPrChange>
        </w:rPr>
        <w:t>we have data from 2009-2013 period.</w:t>
      </w:r>
    </w:p>
    <w:p w:rsidR="00FC55A2" w:rsidRPr="004A1518" w:rsidRDefault="004A68E5" w:rsidP="00484841">
      <w:pPr>
        <w:spacing w:line="276" w:lineRule="auto"/>
        <w:jc w:val="both"/>
        <w:rPr>
          <w:rFonts w:ascii="Times New Roman" w:hAnsi="Times New Roman" w:cs="Times New Roman"/>
          <w:lang w:val="en-GB"/>
          <w:rPrChange w:id="834" w:author="David" w:date="2014-12-08T12:51:00Z">
            <w:rPr>
              <w:rFonts w:ascii="Times New Roman" w:hAnsi="Times New Roman" w:cs="Times New Roman"/>
            </w:rPr>
          </w:rPrChange>
        </w:rPr>
      </w:pPr>
      <w:del w:id="835" w:author="David" w:date="2014-12-08T12:41:00Z">
        <w:r w:rsidRPr="004A68E5">
          <w:rPr>
            <w:rFonts w:ascii="Times New Roman" w:hAnsi="Times New Roman" w:cs="Times New Roman"/>
            <w:lang w:val="en-GB"/>
            <w:rPrChange w:id="836" w:author="David" w:date="2014-12-08T12:51:00Z">
              <w:rPr>
                <w:rFonts w:ascii="Times New Roman" w:hAnsi="Times New Roman" w:cs="Times New Roman"/>
                <w:sz w:val="16"/>
                <w:szCs w:val="16"/>
              </w:rPr>
            </w:rPrChange>
          </w:rPr>
          <w:delText xml:space="preserve">In </w:delText>
        </w:r>
      </w:del>
      <w:ins w:id="837" w:author="David" w:date="2014-12-08T12:41:00Z">
        <w:r w:rsidRPr="004A68E5">
          <w:rPr>
            <w:rFonts w:ascii="Times New Roman" w:hAnsi="Times New Roman" w:cs="Times New Roman"/>
            <w:lang w:val="en-GB"/>
            <w:rPrChange w:id="838" w:author="David" w:date="2014-12-08T12:51:00Z">
              <w:rPr>
                <w:rFonts w:ascii="Times New Roman" w:hAnsi="Times New Roman" w:cs="Times New Roman"/>
                <w:sz w:val="16"/>
                <w:szCs w:val="16"/>
              </w:rPr>
            </w:rPrChange>
          </w:rPr>
          <w:t xml:space="preserve">At </w:t>
        </w:r>
      </w:ins>
      <w:r w:rsidRPr="004A68E5">
        <w:rPr>
          <w:rFonts w:ascii="Times New Roman" w:hAnsi="Times New Roman" w:cs="Times New Roman"/>
          <w:lang w:val="en-GB"/>
          <w:rPrChange w:id="839" w:author="David" w:date="2014-12-08T12:51:00Z">
            <w:rPr>
              <w:rFonts w:ascii="Times New Roman" w:hAnsi="Times New Roman" w:cs="Times New Roman"/>
              <w:sz w:val="16"/>
              <w:szCs w:val="16"/>
            </w:rPr>
          </w:rPrChange>
        </w:rPr>
        <w:t xml:space="preserve">each </w:t>
      </w:r>
      <w:del w:id="840" w:author="David" w:date="2014-12-08T12:41:00Z">
        <w:r w:rsidRPr="004A68E5">
          <w:rPr>
            <w:rFonts w:ascii="Times New Roman" w:hAnsi="Times New Roman" w:cs="Times New Roman"/>
            <w:lang w:val="en-GB"/>
            <w:rPrChange w:id="841" w:author="David" w:date="2014-12-08T12:51:00Z">
              <w:rPr>
                <w:rFonts w:ascii="Times New Roman" w:hAnsi="Times New Roman" w:cs="Times New Roman"/>
                <w:sz w:val="16"/>
                <w:szCs w:val="16"/>
              </w:rPr>
            </w:rPrChange>
          </w:rPr>
          <w:delText xml:space="preserve">locality </w:delText>
        </w:r>
      </w:del>
      <w:ins w:id="842" w:author="David" w:date="2014-12-08T12:41:00Z">
        <w:r w:rsidRPr="004A68E5">
          <w:rPr>
            <w:rFonts w:ascii="Times New Roman" w:hAnsi="Times New Roman" w:cs="Times New Roman"/>
            <w:lang w:val="en-GB"/>
            <w:rPrChange w:id="843" w:author="David" w:date="2014-12-08T12:51:00Z">
              <w:rPr>
                <w:rFonts w:ascii="Times New Roman" w:hAnsi="Times New Roman" w:cs="Times New Roman"/>
                <w:sz w:val="16"/>
                <w:szCs w:val="16"/>
              </w:rPr>
            </w:rPrChange>
          </w:rPr>
          <w:t xml:space="preserve">locality, </w:t>
        </w:r>
      </w:ins>
      <w:r w:rsidRPr="004A68E5">
        <w:rPr>
          <w:rFonts w:ascii="Times New Roman" w:hAnsi="Times New Roman" w:cs="Times New Roman"/>
          <w:lang w:val="en-GB"/>
          <w:rPrChange w:id="844" w:author="David" w:date="2014-12-08T12:51:00Z">
            <w:rPr>
              <w:rFonts w:ascii="Times New Roman" w:hAnsi="Times New Roman" w:cs="Times New Roman"/>
              <w:sz w:val="16"/>
              <w:szCs w:val="16"/>
            </w:rPr>
          </w:rPrChange>
        </w:rPr>
        <w:t xml:space="preserve">permanent plots of 1 x 1 m were randomly distributed. In each </w:t>
      </w:r>
      <w:del w:id="845" w:author="David" w:date="2014-12-08T12:41:00Z">
        <w:r w:rsidRPr="004A68E5">
          <w:rPr>
            <w:rFonts w:ascii="Times New Roman" w:hAnsi="Times New Roman" w:cs="Times New Roman"/>
            <w:lang w:val="en-GB"/>
            <w:rPrChange w:id="846" w:author="David" w:date="2014-12-08T12:51:00Z">
              <w:rPr>
                <w:rFonts w:ascii="Times New Roman" w:hAnsi="Times New Roman" w:cs="Times New Roman"/>
                <w:sz w:val="16"/>
                <w:szCs w:val="16"/>
              </w:rPr>
            </w:rPrChange>
          </w:rPr>
          <w:delText xml:space="preserve">plot </w:delText>
        </w:r>
      </w:del>
      <w:ins w:id="847" w:author="David" w:date="2014-12-08T12:41:00Z">
        <w:r w:rsidRPr="004A68E5">
          <w:rPr>
            <w:rFonts w:ascii="Times New Roman" w:hAnsi="Times New Roman" w:cs="Times New Roman"/>
            <w:lang w:val="en-GB"/>
            <w:rPrChange w:id="848" w:author="David" w:date="2014-12-08T12:51:00Z">
              <w:rPr>
                <w:rFonts w:ascii="Times New Roman" w:hAnsi="Times New Roman" w:cs="Times New Roman"/>
                <w:sz w:val="16"/>
                <w:szCs w:val="16"/>
              </w:rPr>
            </w:rPrChange>
          </w:rPr>
          <w:t xml:space="preserve">plot, </w:t>
        </w:r>
      </w:ins>
      <w:r w:rsidRPr="004A68E5">
        <w:rPr>
          <w:rFonts w:ascii="Times New Roman" w:hAnsi="Times New Roman" w:cs="Times New Roman"/>
          <w:lang w:val="en-GB"/>
          <w:rPrChange w:id="849" w:author="David" w:date="2014-12-08T12:51:00Z">
            <w:rPr>
              <w:rFonts w:ascii="Times New Roman" w:hAnsi="Times New Roman" w:cs="Times New Roman"/>
              <w:sz w:val="16"/>
              <w:szCs w:val="16"/>
            </w:rPr>
          </w:rPrChange>
        </w:rPr>
        <w:t xml:space="preserve">a floristic inventory was </w:t>
      </w:r>
      <w:del w:id="850" w:author="David" w:date="2014-12-08T12:42:00Z">
        <w:r w:rsidRPr="004A68E5">
          <w:rPr>
            <w:rFonts w:ascii="Times New Roman" w:hAnsi="Times New Roman" w:cs="Times New Roman"/>
            <w:lang w:val="en-GB"/>
            <w:rPrChange w:id="851" w:author="David" w:date="2014-12-08T12:51:00Z">
              <w:rPr>
                <w:rFonts w:ascii="Times New Roman" w:hAnsi="Times New Roman" w:cs="Times New Roman"/>
                <w:sz w:val="16"/>
                <w:szCs w:val="16"/>
              </w:rPr>
            </w:rPrChange>
          </w:rPr>
          <w:delText>carried out</w:delText>
        </w:r>
      </w:del>
      <w:ins w:id="852" w:author="David" w:date="2014-12-08T12:42:00Z">
        <w:r w:rsidRPr="004A68E5">
          <w:rPr>
            <w:rFonts w:ascii="Times New Roman" w:hAnsi="Times New Roman" w:cs="Times New Roman"/>
            <w:lang w:val="en-GB"/>
            <w:rPrChange w:id="853" w:author="David" w:date="2014-12-08T12:51:00Z">
              <w:rPr>
                <w:rFonts w:ascii="Times New Roman" w:hAnsi="Times New Roman" w:cs="Times New Roman"/>
                <w:sz w:val="16"/>
                <w:szCs w:val="16"/>
              </w:rPr>
            </w:rPrChange>
          </w:rPr>
          <w:t>made</w:t>
        </w:r>
      </w:ins>
      <w:r w:rsidRPr="004A68E5">
        <w:rPr>
          <w:rFonts w:ascii="Times New Roman" w:hAnsi="Times New Roman" w:cs="Times New Roman"/>
          <w:lang w:val="en-GB"/>
          <w:rPrChange w:id="854" w:author="David" w:date="2014-12-08T12:51:00Z">
            <w:rPr>
              <w:rFonts w:ascii="Times New Roman" w:hAnsi="Times New Roman" w:cs="Times New Roman"/>
              <w:sz w:val="16"/>
              <w:szCs w:val="16"/>
            </w:rPr>
          </w:rPrChange>
        </w:rPr>
        <w:t xml:space="preserve">. The presence/absence and an estimation of abundance-coverage using the Braun-Blanquet cover-abundance scale (Braun-Blanquet 1964) were recorded for each taxa (Figure 5b). We also counted the number of individuals </w:t>
      </w:r>
      <w:del w:id="855" w:author="David" w:date="2014-12-08T12:42:00Z">
        <w:r w:rsidRPr="004A68E5">
          <w:rPr>
            <w:rFonts w:ascii="Times New Roman" w:hAnsi="Times New Roman" w:cs="Times New Roman"/>
            <w:lang w:val="en-GB"/>
            <w:rPrChange w:id="856" w:author="David" w:date="2014-12-08T12:51:00Z">
              <w:rPr>
                <w:rFonts w:ascii="Times New Roman" w:hAnsi="Times New Roman" w:cs="Times New Roman"/>
                <w:sz w:val="16"/>
                <w:szCs w:val="16"/>
              </w:rPr>
            </w:rPrChange>
          </w:rPr>
          <w:delText xml:space="preserve">belong </w:delText>
        </w:r>
      </w:del>
      <w:ins w:id="857" w:author="David" w:date="2014-12-08T12:42:00Z">
        <w:r w:rsidRPr="004A68E5">
          <w:rPr>
            <w:rFonts w:ascii="Times New Roman" w:hAnsi="Times New Roman" w:cs="Times New Roman"/>
            <w:lang w:val="en-GB"/>
            <w:rPrChange w:id="858" w:author="David" w:date="2014-12-08T12:51:00Z">
              <w:rPr>
                <w:rFonts w:ascii="Times New Roman" w:hAnsi="Times New Roman" w:cs="Times New Roman"/>
                <w:sz w:val="16"/>
                <w:szCs w:val="16"/>
              </w:rPr>
            </w:rPrChange>
          </w:rPr>
          <w:t xml:space="preserve">belonging </w:t>
        </w:r>
      </w:ins>
      <w:r w:rsidRPr="004A68E5">
        <w:rPr>
          <w:rFonts w:ascii="Times New Roman" w:hAnsi="Times New Roman" w:cs="Times New Roman"/>
          <w:lang w:val="en-GB"/>
          <w:rPrChange w:id="859" w:author="David" w:date="2014-12-08T12:51:00Z">
            <w:rPr>
              <w:rFonts w:ascii="Times New Roman" w:hAnsi="Times New Roman" w:cs="Times New Roman"/>
              <w:sz w:val="16"/>
              <w:szCs w:val="16"/>
            </w:rPr>
          </w:rPrChange>
        </w:rPr>
        <w:t>to</w:t>
      </w:r>
      <w:ins w:id="860" w:author="David" w:date="2014-12-08T12:42:00Z">
        <w:r w:rsidRPr="004A68E5">
          <w:rPr>
            <w:rFonts w:ascii="Times New Roman" w:hAnsi="Times New Roman" w:cs="Times New Roman"/>
            <w:lang w:val="en-GB"/>
            <w:rPrChange w:id="861" w:author="David" w:date="2014-12-08T12:51:00Z">
              <w:rPr>
                <w:rFonts w:ascii="Times New Roman" w:hAnsi="Times New Roman" w:cs="Times New Roman"/>
                <w:sz w:val="16"/>
                <w:szCs w:val="16"/>
              </w:rPr>
            </w:rPrChange>
          </w:rPr>
          <w:t xml:space="preserve"> the</w:t>
        </w:r>
      </w:ins>
      <w:r w:rsidRPr="004A68E5">
        <w:rPr>
          <w:rFonts w:ascii="Times New Roman" w:hAnsi="Times New Roman" w:cs="Times New Roman"/>
          <w:lang w:val="en-GB"/>
          <w:rPrChange w:id="862" w:author="David" w:date="2014-12-08T12:51:00Z">
            <w:rPr>
              <w:rFonts w:ascii="Times New Roman" w:hAnsi="Times New Roman" w:cs="Times New Roman"/>
              <w:sz w:val="16"/>
              <w:szCs w:val="16"/>
            </w:rPr>
          </w:rPrChange>
        </w:rPr>
        <w:t xml:space="preserve"> three main phenological </w:t>
      </w:r>
      <w:del w:id="863" w:author="David" w:date="2014-12-08T12:43:00Z">
        <w:r w:rsidRPr="004A68E5">
          <w:rPr>
            <w:rFonts w:ascii="Times New Roman" w:hAnsi="Times New Roman" w:cs="Times New Roman"/>
            <w:lang w:val="en-GB"/>
            <w:rPrChange w:id="864" w:author="David" w:date="2014-12-08T12:51:00Z">
              <w:rPr>
                <w:rFonts w:ascii="Times New Roman" w:hAnsi="Times New Roman" w:cs="Times New Roman"/>
                <w:sz w:val="16"/>
                <w:szCs w:val="16"/>
              </w:rPr>
            </w:rPrChange>
          </w:rPr>
          <w:delText xml:space="preserve">phase </w:delText>
        </w:r>
      </w:del>
      <w:ins w:id="865" w:author="David" w:date="2014-12-08T12:43:00Z">
        <w:r w:rsidRPr="004A68E5">
          <w:rPr>
            <w:rFonts w:ascii="Times New Roman" w:hAnsi="Times New Roman" w:cs="Times New Roman"/>
            <w:lang w:val="en-GB"/>
            <w:rPrChange w:id="866" w:author="David" w:date="2014-12-08T12:51:00Z">
              <w:rPr>
                <w:rFonts w:ascii="Times New Roman" w:hAnsi="Times New Roman" w:cs="Times New Roman"/>
                <w:sz w:val="16"/>
                <w:szCs w:val="16"/>
              </w:rPr>
            </w:rPrChange>
          </w:rPr>
          <w:t xml:space="preserve">phases </w:t>
        </w:r>
      </w:ins>
      <w:r w:rsidRPr="004A68E5">
        <w:rPr>
          <w:rFonts w:ascii="Times New Roman" w:hAnsi="Times New Roman" w:cs="Times New Roman"/>
          <w:lang w:val="en-GB"/>
          <w:rPrChange w:id="867" w:author="David" w:date="2014-12-08T12:51:00Z">
            <w:rPr>
              <w:rFonts w:ascii="Times New Roman" w:hAnsi="Times New Roman" w:cs="Times New Roman"/>
              <w:sz w:val="16"/>
              <w:szCs w:val="16"/>
            </w:rPr>
          </w:rPrChange>
        </w:rPr>
        <w:t xml:space="preserve">(phenophase) established: vegetative phenophase, reproductive phenophase (flowering) and seed phenophase. </w:t>
      </w:r>
      <w:del w:id="868" w:author="David" w:date="2014-12-10T16:50:00Z">
        <w:r w:rsidRPr="004A68E5" w:rsidDel="00953801">
          <w:rPr>
            <w:rFonts w:ascii="Times New Roman" w:hAnsi="Times New Roman" w:cs="Times New Roman"/>
            <w:lang w:val="en-GB"/>
            <w:rPrChange w:id="869" w:author="David" w:date="2014-12-08T12:51:00Z">
              <w:rPr>
                <w:rFonts w:ascii="Times New Roman" w:hAnsi="Times New Roman" w:cs="Times New Roman"/>
                <w:sz w:val="16"/>
                <w:szCs w:val="16"/>
              </w:rPr>
            </w:rPrChange>
          </w:rPr>
          <w:delText xml:space="preserve">Plots </w:delText>
        </w:r>
      </w:del>
      <w:ins w:id="870" w:author="David" w:date="2014-12-10T16:50:00Z">
        <w:r w:rsidR="00953801">
          <w:rPr>
            <w:rFonts w:ascii="Times New Roman" w:hAnsi="Times New Roman" w:cs="Times New Roman"/>
            <w:lang w:val="en-GB"/>
          </w:rPr>
          <w:t>The p</w:t>
        </w:r>
        <w:r w:rsidR="00953801" w:rsidRPr="004A68E5">
          <w:rPr>
            <w:rFonts w:ascii="Times New Roman" w:hAnsi="Times New Roman" w:cs="Times New Roman"/>
            <w:lang w:val="en-GB"/>
            <w:rPrChange w:id="871" w:author="David" w:date="2014-12-08T12:51:00Z">
              <w:rPr>
                <w:rFonts w:ascii="Times New Roman" w:hAnsi="Times New Roman" w:cs="Times New Roman"/>
                <w:sz w:val="16"/>
                <w:szCs w:val="16"/>
              </w:rPr>
            </w:rPrChange>
          </w:rPr>
          <w:t xml:space="preserve">lots </w:t>
        </w:r>
      </w:ins>
      <w:r w:rsidRPr="004A68E5">
        <w:rPr>
          <w:rFonts w:ascii="Times New Roman" w:hAnsi="Times New Roman" w:cs="Times New Roman"/>
          <w:lang w:val="en-GB"/>
          <w:rPrChange w:id="872" w:author="David" w:date="2014-12-08T12:51:00Z">
            <w:rPr>
              <w:rFonts w:ascii="Times New Roman" w:hAnsi="Times New Roman" w:cs="Times New Roman"/>
              <w:sz w:val="16"/>
              <w:szCs w:val="16"/>
            </w:rPr>
          </w:rPrChange>
        </w:rPr>
        <w:t>were divided into quadrats of 25 x 25 cm to facilitate counting (Figure 5c) (Sánchez-Rojas 2012).</w:t>
      </w:r>
    </w:p>
    <w:p w:rsidR="00FC55A2" w:rsidRPr="004A1518" w:rsidRDefault="004A68E5" w:rsidP="00484841">
      <w:pPr>
        <w:pStyle w:val="Heading5"/>
        <w:spacing w:line="276" w:lineRule="auto"/>
        <w:jc w:val="both"/>
        <w:rPr>
          <w:rFonts w:ascii="Times New Roman" w:hAnsi="Times New Roman" w:cs="Times New Roman"/>
          <w:b/>
          <w:i w:val="0"/>
          <w:color w:val="auto"/>
          <w:lang w:val="en-GB"/>
          <w:rPrChange w:id="873" w:author="David" w:date="2014-12-08T12:51:00Z">
            <w:rPr>
              <w:rFonts w:ascii="Times New Roman" w:hAnsi="Times New Roman" w:cs="Times New Roman"/>
              <w:b/>
              <w:i w:val="0"/>
              <w:color w:val="auto"/>
            </w:rPr>
          </w:rPrChange>
        </w:rPr>
      </w:pPr>
      <w:bookmarkStart w:id="874" w:name="method-step-description"/>
      <w:bookmarkEnd w:id="874"/>
      <w:r w:rsidRPr="004A68E5">
        <w:rPr>
          <w:rFonts w:ascii="Times New Roman" w:hAnsi="Times New Roman" w:cs="Times New Roman"/>
          <w:b/>
          <w:i w:val="0"/>
          <w:color w:val="auto"/>
          <w:lang w:val="en-GB"/>
          <w:rPrChange w:id="875" w:author="David" w:date="2014-12-08T12:51:00Z">
            <w:rPr>
              <w:rFonts w:ascii="Times New Roman" w:eastAsiaTheme="minorHAnsi" w:hAnsi="Times New Roman" w:cs="Times New Roman"/>
              <w:b/>
              <w:i w:val="0"/>
              <w:iCs w:val="0"/>
              <w:color w:val="auto"/>
              <w:sz w:val="16"/>
              <w:szCs w:val="16"/>
            </w:rPr>
          </w:rPrChange>
        </w:rPr>
        <w:t>Method step description:</w:t>
      </w:r>
    </w:p>
    <w:p w:rsidR="00FC55A2" w:rsidRPr="004A1518" w:rsidRDefault="004A68E5" w:rsidP="00484841">
      <w:pPr>
        <w:spacing w:line="276" w:lineRule="auto"/>
        <w:jc w:val="both"/>
        <w:rPr>
          <w:rFonts w:ascii="Times New Roman" w:hAnsi="Times New Roman" w:cs="Times New Roman"/>
          <w:lang w:val="en-GB"/>
          <w:rPrChange w:id="876" w:author="David" w:date="2014-12-08T12:51:00Z">
            <w:rPr>
              <w:rFonts w:ascii="Times New Roman" w:hAnsi="Times New Roman" w:cs="Times New Roman"/>
            </w:rPr>
          </w:rPrChange>
        </w:rPr>
      </w:pPr>
      <w:r w:rsidRPr="004A68E5">
        <w:rPr>
          <w:rFonts w:ascii="Times New Roman" w:hAnsi="Times New Roman" w:cs="Times New Roman"/>
          <w:lang w:val="en-GB"/>
          <w:rPrChange w:id="877" w:author="David" w:date="2014-12-08T12:51:00Z">
            <w:rPr>
              <w:rFonts w:ascii="Times New Roman" w:hAnsi="Times New Roman" w:cs="Times New Roman"/>
              <w:sz w:val="16"/>
              <w:szCs w:val="16"/>
            </w:rPr>
          </w:rPrChange>
        </w:rPr>
        <w:t xml:space="preserve">All data were stored in a normalized database and incorporated into the Information System of Sierra Nevada </w:t>
      </w:r>
      <w:del w:id="878" w:author="David" w:date="2014-12-08T12:43:00Z">
        <w:r w:rsidRPr="004A68E5">
          <w:rPr>
            <w:rFonts w:ascii="Times New Roman" w:hAnsi="Times New Roman" w:cs="Times New Roman"/>
            <w:lang w:val="en-GB"/>
            <w:rPrChange w:id="879" w:author="David" w:date="2014-12-08T12:51:00Z">
              <w:rPr>
                <w:rFonts w:ascii="Times New Roman" w:hAnsi="Times New Roman" w:cs="Times New Roman"/>
                <w:sz w:val="16"/>
                <w:szCs w:val="16"/>
              </w:rPr>
            </w:rPrChange>
          </w:rPr>
          <w:delText xml:space="preserve">Global </w:delText>
        </w:r>
      </w:del>
      <w:ins w:id="880" w:author="David" w:date="2014-12-08T12:43:00Z">
        <w:r w:rsidRPr="004A68E5">
          <w:rPr>
            <w:rFonts w:ascii="Times New Roman" w:hAnsi="Times New Roman" w:cs="Times New Roman"/>
            <w:lang w:val="en-GB"/>
            <w:rPrChange w:id="881" w:author="David" w:date="2014-12-08T12:51:00Z">
              <w:rPr>
                <w:rFonts w:ascii="Times New Roman" w:hAnsi="Times New Roman" w:cs="Times New Roman"/>
                <w:sz w:val="16"/>
                <w:szCs w:val="16"/>
              </w:rPr>
            </w:rPrChange>
          </w:rPr>
          <w:t>Global-</w:t>
        </w:r>
      </w:ins>
      <w:r w:rsidRPr="004A68E5">
        <w:rPr>
          <w:rFonts w:ascii="Times New Roman" w:hAnsi="Times New Roman" w:cs="Times New Roman"/>
          <w:lang w:val="en-GB"/>
          <w:rPrChange w:id="882" w:author="David" w:date="2014-12-08T12:51:00Z">
            <w:rPr>
              <w:rFonts w:ascii="Times New Roman" w:hAnsi="Times New Roman" w:cs="Times New Roman"/>
              <w:sz w:val="16"/>
              <w:szCs w:val="16"/>
            </w:rPr>
          </w:rPrChange>
        </w:rPr>
        <w:t xml:space="preserve">Change Observatory. Taxonomic and spatial validations were made on this database (see </w:t>
      </w:r>
      <w:del w:id="883" w:author="David" w:date="2014-12-08T12:43:00Z">
        <w:r w:rsidRPr="004A68E5">
          <w:rPr>
            <w:rFonts w:ascii="Times New Roman" w:hAnsi="Times New Roman" w:cs="Times New Roman"/>
            <w:i/>
            <w:lang w:val="en-GB"/>
            <w:rPrChange w:id="884" w:author="David" w:date="2014-12-08T12:51:00Z">
              <w:rPr>
                <w:rFonts w:ascii="Times New Roman" w:hAnsi="Times New Roman" w:cs="Times New Roman"/>
                <w:i/>
                <w:sz w:val="16"/>
                <w:szCs w:val="16"/>
              </w:rPr>
            </w:rPrChange>
          </w:rPr>
          <w:delText xml:space="preserve">Quality </w:delText>
        </w:r>
      </w:del>
      <w:ins w:id="885" w:author="David" w:date="2014-12-08T12:43:00Z">
        <w:r w:rsidRPr="004A68E5">
          <w:rPr>
            <w:rFonts w:ascii="Times New Roman" w:hAnsi="Times New Roman" w:cs="Times New Roman"/>
            <w:i/>
            <w:lang w:val="en-GB"/>
            <w:rPrChange w:id="886" w:author="David" w:date="2014-12-08T12:51:00Z">
              <w:rPr>
                <w:rFonts w:ascii="Times New Roman" w:hAnsi="Times New Roman" w:cs="Times New Roman"/>
                <w:i/>
                <w:sz w:val="16"/>
                <w:szCs w:val="16"/>
              </w:rPr>
            </w:rPrChange>
          </w:rPr>
          <w:t>Quality-</w:t>
        </w:r>
      </w:ins>
      <w:r w:rsidRPr="004A68E5">
        <w:rPr>
          <w:rFonts w:ascii="Times New Roman" w:hAnsi="Times New Roman" w:cs="Times New Roman"/>
          <w:i/>
          <w:lang w:val="en-GB"/>
          <w:rPrChange w:id="887" w:author="David" w:date="2014-12-08T12:51:00Z">
            <w:rPr>
              <w:rFonts w:ascii="Times New Roman" w:hAnsi="Times New Roman" w:cs="Times New Roman"/>
              <w:i/>
              <w:sz w:val="16"/>
              <w:szCs w:val="16"/>
            </w:rPr>
          </w:rPrChange>
        </w:rPr>
        <w:t>control description</w:t>
      </w:r>
      <w:r w:rsidRPr="004A68E5">
        <w:rPr>
          <w:rFonts w:ascii="Times New Roman" w:hAnsi="Times New Roman" w:cs="Times New Roman"/>
          <w:lang w:val="en-GB"/>
          <w:rPrChange w:id="888" w:author="David" w:date="2014-12-08T12:51:00Z">
            <w:rPr>
              <w:rFonts w:ascii="Times New Roman" w:hAnsi="Times New Roman" w:cs="Times New Roman"/>
              <w:sz w:val="16"/>
              <w:szCs w:val="16"/>
            </w:rPr>
          </w:rPrChange>
        </w:rPr>
        <w:t xml:space="preserve">). A custom-made SQL view of the database was performed to gather occurrence data and </w:t>
      </w:r>
      <w:del w:id="889" w:author="David" w:date="2014-12-10T16:50:00Z">
        <w:r w:rsidRPr="004A68E5" w:rsidDel="00953801">
          <w:rPr>
            <w:rFonts w:ascii="Times New Roman" w:hAnsi="Times New Roman" w:cs="Times New Roman"/>
            <w:lang w:val="en-GB"/>
            <w:rPrChange w:id="890" w:author="David" w:date="2014-12-08T12:51:00Z">
              <w:rPr>
                <w:rFonts w:ascii="Times New Roman" w:hAnsi="Times New Roman" w:cs="Times New Roman"/>
                <w:sz w:val="16"/>
                <w:szCs w:val="16"/>
              </w:rPr>
            </w:rPrChange>
          </w:rPr>
          <w:delText xml:space="preserve">others </w:delText>
        </w:r>
      </w:del>
      <w:ins w:id="891" w:author="David" w:date="2014-12-10T16:50:00Z">
        <w:r w:rsidR="00953801" w:rsidRPr="004A68E5">
          <w:rPr>
            <w:rFonts w:ascii="Times New Roman" w:hAnsi="Times New Roman" w:cs="Times New Roman"/>
            <w:lang w:val="en-GB"/>
            <w:rPrChange w:id="892" w:author="David" w:date="2014-12-08T12:51:00Z">
              <w:rPr>
                <w:rFonts w:ascii="Times New Roman" w:hAnsi="Times New Roman" w:cs="Times New Roman"/>
                <w:sz w:val="16"/>
                <w:szCs w:val="16"/>
              </w:rPr>
            </w:rPrChange>
          </w:rPr>
          <w:t>othe</w:t>
        </w:r>
        <w:r w:rsidR="00953801">
          <w:rPr>
            <w:rFonts w:ascii="Times New Roman" w:hAnsi="Times New Roman" w:cs="Times New Roman"/>
            <w:lang w:val="en-GB"/>
          </w:rPr>
          <w:t>r</w:t>
        </w:r>
        <w:r w:rsidR="00953801" w:rsidRPr="004A68E5">
          <w:rPr>
            <w:rFonts w:ascii="Times New Roman" w:hAnsi="Times New Roman" w:cs="Times New Roman"/>
            <w:lang w:val="en-GB"/>
            <w:rPrChange w:id="893" w:author="David" w:date="2014-12-08T12:51:00Z">
              <w:rPr>
                <w:rFonts w:ascii="Times New Roman" w:hAnsi="Times New Roman" w:cs="Times New Roman"/>
                <w:sz w:val="16"/>
                <w:szCs w:val="16"/>
              </w:rPr>
            </w:rPrChange>
          </w:rPr>
          <w:t xml:space="preserve"> </w:t>
        </w:r>
      </w:ins>
      <w:r w:rsidRPr="004A68E5">
        <w:rPr>
          <w:rFonts w:ascii="Times New Roman" w:hAnsi="Times New Roman" w:cs="Times New Roman"/>
          <w:lang w:val="en-GB"/>
          <w:rPrChange w:id="894" w:author="David" w:date="2014-12-08T12:51:00Z">
            <w:rPr>
              <w:rFonts w:ascii="Times New Roman" w:hAnsi="Times New Roman" w:cs="Times New Roman"/>
              <w:sz w:val="16"/>
              <w:szCs w:val="16"/>
            </w:rPr>
          </w:rPrChange>
        </w:rPr>
        <w:t xml:space="preserve">variables associated </w:t>
      </w:r>
      <w:del w:id="895" w:author="David" w:date="2014-12-10T16:50:00Z">
        <w:r w:rsidRPr="004A68E5" w:rsidDel="00953801">
          <w:rPr>
            <w:rFonts w:ascii="Times New Roman" w:hAnsi="Times New Roman" w:cs="Times New Roman"/>
            <w:lang w:val="en-GB"/>
            <w:rPrChange w:id="896" w:author="David" w:date="2014-12-08T12:51:00Z">
              <w:rPr>
                <w:rFonts w:ascii="Times New Roman" w:hAnsi="Times New Roman" w:cs="Times New Roman"/>
                <w:sz w:val="16"/>
                <w:szCs w:val="16"/>
              </w:rPr>
            </w:rPrChange>
          </w:rPr>
          <w:delText xml:space="preserve">to </w:delText>
        </w:r>
      </w:del>
      <w:ins w:id="897" w:author="David" w:date="2014-12-10T16:50:00Z">
        <w:r w:rsidR="00953801">
          <w:rPr>
            <w:rFonts w:ascii="Times New Roman" w:hAnsi="Times New Roman" w:cs="Times New Roman"/>
            <w:lang w:val="en-GB"/>
          </w:rPr>
          <w:t>with</w:t>
        </w:r>
        <w:r w:rsidR="00953801" w:rsidRPr="004A68E5">
          <w:rPr>
            <w:rFonts w:ascii="Times New Roman" w:hAnsi="Times New Roman" w:cs="Times New Roman"/>
            <w:lang w:val="en-GB"/>
            <w:rPrChange w:id="898" w:author="David" w:date="2014-12-08T12:51:00Z">
              <w:rPr>
                <w:rFonts w:ascii="Times New Roman" w:hAnsi="Times New Roman" w:cs="Times New Roman"/>
                <w:sz w:val="16"/>
                <w:szCs w:val="16"/>
              </w:rPr>
            </w:rPrChange>
          </w:rPr>
          <w:t xml:space="preserve"> </w:t>
        </w:r>
      </w:ins>
      <w:r w:rsidRPr="004A68E5">
        <w:rPr>
          <w:rFonts w:ascii="Times New Roman" w:hAnsi="Times New Roman" w:cs="Times New Roman"/>
          <w:lang w:val="en-GB"/>
          <w:rPrChange w:id="899" w:author="David" w:date="2014-12-08T12:51:00Z">
            <w:rPr>
              <w:rFonts w:ascii="Times New Roman" w:hAnsi="Times New Roman" w:cs="Times New Roman"/>
              <w:sz w:val="16"/>
              <w:szCs w:val="16"/>
            </w:rPr>
          </w:rPrChange>
        </w:rPr>
        <w:t xml:space="preserve">some </w:t>
      </w:r>
      <w:del w:id="900" w:author="David" w:date="2014-12-08T12:54:00Z">
        <w:r w:rsidRPr="004A68E5">
          <w:rPr>
            <w:rFonts w:ascii="Times New Roman" w:hAnsi="Times New Roman" w:cs="Times New Roman"/>
            <w:lang w:val="en-GB"/>
            <w:rPrChange w:id="901" w:author="David" w:date="2014-12-08T12:51:00Z">
              <w:rPr>
                <w:rFonts w:ascii="Times New Roman" w:hAnsi="Times New Roman" w:cs="Times New Roman"/>
                <w:sz w:val="16"/>
                <w:szCs w:val="16"/>
              </w:rPr>
            </w:rPrChange>
          </w:rPr>
          <w:delText>occurence</w:delText>
        </w:r>
      </w:del>
      <w:ins w:id="902" w:author="David" w:date="2014-12-08T12:54:00Z">
        <w:r w:rsidR="004A1518" w:rsidRPr="004A1518">
          <w:rPr>
            <w:rFonts w:ascii="Times New Roman" w:hAnsi="Times New Roman" w:cs="Times New Roman"/>
            <w:lang w:val="en-GB"/>
          </w:rPr>
          <w:t>occurrence</w:t>
        </w:r>
      </w:ins>
      <w:r w:rsidRPr="004A68E5">
        <w:rPr>
          <w:rFonts w:ascii="Times New Roman" w:hAnsi="Times New Roman" w:cs="Times New Roman"/>
          <w:lang w:val="en-GB"/>
          <w:rPrChange w:id="903" w:author="David" w:date="2014-12-08T12:51:00Z">
            <w:rPr>
              <w:rFonts w:ascii="Times New Roman" w:hAnsi="Times New Roman" w:cs="Times New Roman"/>
              <w:sz w:val="16"/>
              <w:szCs w:val="16"/>
            </w:rPr>
          </w:rPrChange>
        </w:rPr>
        <w:t xml:space="preserve"> data, specifically:</w:t>
      </w:r>
    </w:p>
    <w:p w:rsidR="00FC55A2" w:rsidRPr="004A1518" w:rsidRDefault="004A68E5" w:rsidP="00484841">
      <w:pPr>
        <w:pStyle w:val="Compact"/>
        <w:numPr>
          <w:ilvl w:val="0"/>
          <w:numId w:val="5"/>
        </w:numPr>
        <w:spacing w:line="276" w:lineRule="auto"/>
        <w:jc w:val="both"/>
        <w:rPr>
          <w:rFonts w:ascii="Times New Roman" w:hAnsi="Times New Roman" w:cs="Times New Roman"/>
          <w:lang w:val="en-GB"/>
          <w:rPrChange w:id="904" w:author="David" w:date="2014-12-08T12:51:00Z">
            <w:rPr>
              <w:rFonts w:ascii="Times New Roman" w:hAnsi="Times New Roman" w:cs="Times New Roman"/>
            </w:rPr>
          </w:rPrChange>
        </w:rPr>
      </w:pPr>
      <w:r w:rsidRPr="004A68E5">
        <w:rPr>
          <w:rFonts w:ascii="Times New Roman" w:hAnsi="Times New Roman" w:cs="Times New Roman"/>
          <w:lang w:val="en-GB"/>
          <w:rPrChange w:id="905" w:author="David" w:date="2014-12-08T12:51:00Z">
            <w:rPr>
              <w:rFonts w:ascii="Times New Roman" w:hAnsi="Times New Roman" w:cs="Times New Roman"/>
              <w:sz w:val="16"/>
              <w:szCs w:val="16"/>
            </w:rPr>
          </w:rPrChange>
        </w:rPr>
        <w:lastRenderedPageBreak/>
        <w:t xml:space="preserve">Flowering abundance: number of flowering individuals </w:t>
      </w:r>
      <w:del w:id="906" w:author="David" w:date="2014-12-08T12:44:00Z">
        <w:r w:rsidRPr="004A68E5">
          <w:rPr>
            <w:rFonts w:ascii="Times New Roman" w:hAnsi="Times New Roman" w:cs="Times New Roman"/>
            <w:lang w:val="en-GB"/>
            <w:rPrChange w:id="907" w:author="David" w:date="2014-12-08T12:51:00Z">
              <w:rPr>
                <w:rFonts w:ascii="Times New Roman" w:hAnsi="Times New Roman" w:cs="Times New Roman"/>
                <w:sz w:val="16"/>
                <w:szCs w:val="16"/>
              </w:rPr>
            </w:rPrChange>
          </w:rPr>
          <w:delText xml:space="preserve">by </w:delText>
        </w:r>
      </w:del>
      <w:ins w:id="908" w:author="David" w:date="2014-12-08T12:44:00Z">
        <w:r w:rsidRPr="004A68E5">
          <w:rPr>
            <w:rFonts w:ascii="Times New Roman" w:hAnsi="Times New Roman" w:cs="Times New Roman"/>
            <w:lang w:val="en-GB"/>
            <w:rPrChange w:id="909" w:author="David" w:date="2014-12-08T12:51:00Z">
              <w:rPr>
                <w:rFonts w:ascii="Times New Roman" w:hAnsi="Times New Roman" w:cs="Times New Roman"/>
                <w:sz w:val="16"/>
                <w:szCs w:val="16"/>
              </w:rPr>
            </w:rPrChange>
          </w:rPr>
          <w:t xml:space="preserve">per </w:t>
        </w:r>
      </w:ins>
      <w:r w:rsidRPr="004A68E5">
        <w:rPr>
          <w:rFonts w:ascii="Times New Roman" w:hAnsi="Times New Roman" w:cs="Times New Roman"/>
          <w:lang w:val="en-GB"/>
          <w:rPrChange w:id="910" w:author="David" w:date="2014-12-08T12:51:00Z">
            <w:rPr>
              <w:rFonts w:ascii="Times New Roman" w:hAnsi="Times New Roman" w:cs="Times New Roman"/>
              <w:sz w:val="16"/>
              <w:szCs w:val="16"/>
            </w:rPr>
          </w:rPrChange>
        </w:rPr>
        <w:t>square meter</w:t>
      </w:r>
    </w:p>
    <w:p w:rsidR="00FC55A2" w:rsidRPr="004A1518" w:rsidRDefault="004A68E5" w:rsidP="00484841">
      <w:pPr>
        <w:pStyle w:val="Compact"/>
        <w:numPr>
          <w:ilvl w:val="0"/>
          <w:numId w:val="5"/>
        </w:numPr>
        <w:spacing w:line="276" w:lineRule="auto"/>
        <w:jc w:val="both"/>
        <w:rPr>
          <w:rFonts w:ascii="Times New Roman" w:hAnsi="Times New Roman" w:cs="Times New Roman"/>
          <w:lang w:val="en-GB"/>
          <w:rPrChange w:id="911" w:author="David" w:date="2014-12-08T12:51:00Z">
            <w:rPr>
              <w:rFonts w:ascii="Times New Roman" w:hAnsi="Times New Roman" w:cs="Times New Roman"/>
            </w:rPr>
          </w:rPrChange>
        </w:rPr>
      </w:pPr>
      <w:r w:rsidRPr="004A68E5">
        <w:rPr>
          <w:rFonts w:ascii="Times New Roman" w:hAnsi="Times New Roman" w:cs="Times New Roman"/>
          <w:lang w:val="en-GB"/>
          <w:rPrChange w:id="912" w:author="David" w:date="2014-12-08T12:51:00Z">
            <w:rPr>
              <w:rFonts w:ascii="Times New Roman" w:hAnsi="Times New Roman" w:cs="Times New Roman"/>
              <w:sz w:val="16"/>
              <w:szCs w:val="16"/>
            </w:rPr>
          </w:rPrChange>
        </w:rPr>
        <w:t xml:space="preserve">Fruit abundance: number of individuals in fruiting period </w:t>
      </w:r>
      <w:del w:id="913" w:author="David" w:date="2014-12-08T12:44:00Z">
        <w:r w:rsidRPr="004A68E5">
          <w:rPr>
            <w:rFonts w:ascii="Times New Roman" w:hAnsi="Times New Roman" w:cs="Times New Roman"/>
            <w:lang w:val="en-GB"/>
            <w:rPrChange w:id="914" w:author="David" w:date="2014-12-08T12:51:00Z">
              <w:rPr>
                <w:rFonts w:ascii="Times New Roman" w:hAnsi="Times New Roman" w:cs="Times New Roman"/>
                <w:sz w:val="16"/>
                <w:szCs w:val="16"/>
              </w:rPr>
            </w:rPrChange>
          </w:rPr>
          <w:delText xml:space="preserve">by </w:delText>
        </w:r>
      </w:del>
      <w:ins w:id="915" w:author="David" w:date="2014-12-08T12:44:00Z">
        <w:r w:rsidRPr="004A68E5">
          <w:rPr>
            <w:rFonts w:ascii="Times New Roman" w:hAnsi="Times New Roman" w:cs="Times New Roman"/>
            <w:lang w:val="en-GB"/>
            <w:rPrChange w:id="916" w:author="David" w:date="2014-12-08T12:51:00Z">
              <w:rPr>
                <w:rFonts w:ascii="Times New Roman" w:hAnsi="Times New Roman" w:cs="Times New Roman"/>
                <w:sz w:val="16"/>
                <w:szCs w:val="16"/>
              </w:rPr>
            </w:rPrChange>
          </w:rPr>
          <w:t xml:space="preserve">per </w:t>
        </w:r>
      </w:ins>
      <w:r w:rsidRPr="004A68E5">
        <w:rPr>
          <w:rFonts w:ascii="Times New Roman" w:hAnsi="Times New Roman" w:cs="Times New Roman"/>
          <w:lang w:val="en-GB"/>
          <w:rPrChange w:id="917" w:author="David" w:date="2014-12-08T12:51:00Z">
            <w:rPr>
              <w:rFonts w:ascii="Times New Roman" w:hAnsi="Times New Roman" w:cs="Times New Roman"/>
              <w:sz w:val="16"/>
              <w:szCs w:val="16"/>
            </w:rPr>
          </w:rPrChange>
        </w:rPr>
        <w:t>square meter</w:t>
      </w:r>
    </w:p>
    <w:p w:rsidR="00FC55A2" w:rsidRPr="004A1518" w:rsidRDefault="004A68E5" w:rsidP="00484841">
      <w:pPr>
        <w:pStyle w:val="Compact"/>
        <w:numPr>
          <w:ilvl w:val="0"/>
          <w:numId w:val="5"/>
        </w:numPr>
        <w:spacing w:line="276" w:lineRule="auto"/>
        <w:jc w:val="both"/>
        <w:rPr>
          <w:rFonts w:ascii="Times New Roman" w:hAnsi="Times New Roman" w:cs="Times New Roman"/>
          <w:lang w:val="en-GB"/>
          <w:rPrChange w:id="918" w:author="David" w:date="2014-12-08T12:51:00Z">
            <w:rPr>
              <w:rFonts w:ascii="Times New Roman" w:hAnsi="Times New Roman" w:cs="Times New Roman"/>
            </w:rPr>
          </w:rPrChange>
        </w:rPr>
      </w:pPr>
      <w:r w:rsidRPr="004A68E5">
        <w:rPr>
          <w:rFonts w:ascii="Times New Roman" w:hAnsi="Times New Roman" w:cs="Times New Roman"/>
          <w:lang w:val="en-GB"/>
          <w:rPrChange w:id="919" w:author="David" w:date="2014-12-08T12:51:00Z">
            <w:rPr>
              <w:rFonts w:ascii="Times New Roman" w:hAnsi="Times New Roman" w:cs="Times New Roman"/>
              <w:sz w:val="16"/>
              <w:szCs w:val="16"/>
            </w:rPr>
          </w:rPrChange>
        </w:rPr>
        <w:t xml:space="preserve">Cover: the percentage of cover </w:t>
      </w:r>
      <w:del w:id="920" w:author="David" w:date="2014-12-08T12:44:00Z">
        <w:r w:rsidRPr="004A68E5">
          <w:rPr>
            <w:rFonts w:ascii="Times New Roman" w:hAnsi="Times New Roman" w:cs="Times New Roman"/>
            <w:lang w:val="en-GB"/>
            <w:rPrChange w:id="921" w:author="David" w:date="2014-12-08T12:51:00Z">
              <w:rPr>
                <w:rFonts w:ascii="Times New Roman" w:hAnsi="Times New Roman" w:cs="Times New Roman"/>
                <w:sz w:val="16"/>
                <w:szCs w:val="16"/>
              </w:rPr>
            </w:rPrChange>
          </w:rPr>
          <w:delText xml:space="preserve">by </w:delText>
        </w:r>
      </w:del>
      <w:ins w:id="922" w:author="David" w:date="2014-12-08T12:44:00Z">
        <w:r w:rsidRPr="004A68E5">
          <w:rPr>
            <w:rFonts w:ascii="Times New Roman" w:hAnsi="Times New Roman" w:cs="Times New Roman"/>
            <w:lang w:val="en-GB"/>
            <w:rPrChange w:id="923" w:author="David" w:date="2014-12-08T12:51:00Z">
              <w:rPr>
                <w:rFonts w:ascii="Times New Roman" w:hAnsi="Times New Roman" w:cs="Times New Roman"/>
                <w:sz w:val="16"/>
                <w:szCs w:val="16"/>
              </w:rPr>
            </w:rPrChange>
          </w:rPr>
          <w:t xml:space="preserve">per </w:t>
        </w:r>
      </w:ins>
      <w:r w:rsidRPr="004A68E5">
        <w:rPr>
          <w:rFonts w:ascii="Times New Roman" w:hAnsi="Times New Roman" w:cs="Times New Roman"/>
          <w:lang w:val="en-GB"/>
          <w:rPrChange w:id="924" w:author="David" w:date="2014-12-08T12:51:00Z">
            <w:rPr>
              <w:rFonts w:ascii="Times New Roman" w:hAnsi="Times New Roman" w:cs="Times New Roman"/>
              <w:sz w:val="16"/>
              <w:szCs w:val="16"/>
            </w:rPr>
          </w:rPrChange>
        </w:rPr>
        <w:t>taxon. The value represents a transformation of Braun-Blanquet cover-abundance scale (van der Maarel 1979; 2007)</w:t>
      </w:r>
    </w:p>
    <w:p w:rsidR="00FC55A2" w:rsidRPr="004A1518" w:rsidRDefault="004A68E5" w:rsidP="00484841">
      <w:pPr>
        <w:spacing w:line="276" w:lineRule="auto"/>
        <w:jc w:val="both"/>
        <w:rPr>
          <w:rFonts w:ascii="Times New Roman" w:hAnsi="Times New Roman" w:cs="Times New Roman"/>
          <w:lang w:val="en-GB"/>
          <w:rPrChange w:id="925" w:author="David" w:date="2014-12-08T12:51:00Z">
            <w:rPr>
              <w:rFonts w:ascii="Times New Roman" w:hAnsi="Times New Roman" w:cs="Times New Roman"/>
            </w:rPr>
          </w:rPrChange>
        </w:rPr>
      </w:pPr>
      <w:r w:rsidRPr="004A68E5">
        <w:rPr>
          <w:rFonts w:ascii="Times New Roman" w:hAnsi="Times New Roman" w:cs="Times New Roman"/>
          <w:lang w:val="en-GB"/>
          <w:rPrChange w:id="926" w:author="David" w:date="2014-12-08T12:51:00Z">
            <w:rPr>
              <w:rFonts w:ascii="Times New Roman" w:hAnsi="Times New Roman" w:cs="Times New Roman"/>
              <w:sz w:val="16"/>
              <w:szCs w:val="16"/>
            </w:rPr>
          </w:rPrChange>
        </w:rPr>
        <w:t xml:space="preserve">The occurrence and measurement data were accommodated to </w:t>
      </w:r>
      <w:del w:id="927" w:author="David" w:date="2014-12-08T12:54:00Z">
        <w:r w:rsidRPr="004A68E5">
          <w:rPr>
            <w:rFonts w:ascii="Times New Roman" w:hAnsi="Times New Roman" w:cs="Times New Roman"/>
            <w:lang w:val="en-GB"/>
            <w:rPrChange w:id="928" w:author="David" w:date="2014-12-08T12:51:00Z">
              <w:rPr>
                <w:rFonts w:ascii="Times New Roman" w:hAnsi="Times New Roman" w:cs="Times New Roman"/>
                <w:sz w:val="16"/>
                <w:szCs w:val="16"/>
              </w:rPr>
            </w:rPrChange>
          </w:rPr>
          <w:delText>fulfill</w:delText>
        </w:r>
      </w:del>
      <w:ins w:id="929" w:author="David" w:date="2014-12-08T12:54:00Z">
        <w:r w:rsidR="004A1518" w:rsidRPr="004A1518">
          <w:rPr>
            <w:rFonts w:ascii="Times New Roman" w:hAnsi="Times New Roman" w:cs="Times New Roman"/>
            <w:lang w:val="en-GB"/>
          </w:rPr>
          <w:t>fulfil</w:t>
        </w:r>
      </w:ins>
      <w:r w:rsidRPr="004A68E5">
        <w:rPr>
          <w:rFonts w:ascii="Times New Roman" w:hAnsi="Times New Roman" w:cs="Times New Roman"/>
          <w:lang w:val="en-GB"/>
          <w:rPrChange w:id="930" w:author="David" w:date="2014-12-08T12:51:00Z">
            <w:rPr>
              <w:rFonts w:ascii="Times New Roman" w:hAnsi="Times New Roman" w:cs="Times New Roman"/>
              <w:sz w:val="16"/>
              <w:szCs w:val="16"/>
            </w:rPr>
          </w:rPrChange>
        </w:rPr>
        <w:t xml:space="preserve"> the Darwin Core Standard (Wieczorek et al. 2009; 2012). We used Darwin Core Archive Validator tool (http://tools.gbif.org/dwca-validator/) to check whether the dataset meets Darwin Core specifications. The Integrated Publishing Toolkit (IPT v2.0.5) (Robertson et al. 2014) of the Spanish node of the Global Biodiversity Information Facility (GBIF) (http://www.gbif.es:8080/ipt) was used both to upload the Darwin Core Archive and to fill out the metadata.</w:t>
      </w:r>
    </w:p>
    <w:p w:rsidR="00FC55A2" w:rsidRPr="004A1518" w:rsidRDefault="004A68E5" w:rsidP="00484841">
      <w:pPr>
        <w:spacing w:line="276" w:lineRule="auto"/>
        <w:jc w:val="both"/>
        <w:rPr>
          <w:rFonts w:ascii="Times New Roman" w:hAnsi="Times New Roman" w:cs="Times New Roman"/>
          <w:lang w:val="en-GB"/>
          <w:rPrChange w:id="931" w:author="David" w:date="2014-12-08T12:51:00Z">
            <w:rPr>
              <w:rFonts w:ascii="Times New Roman" w:hAnsi="Times New Roman" w:cs="Times New Roman"/>
            </w:rPr>
          </w:rPrChange>
        </w:rPr>
      </w:pPr>
      <w:r w:rsidRPr="004A68E5">
        <w:rPr>
          <w:rFonts w:ascii="Times New Roman" w:hAnsi="Times New Roman" w:cs="Times New Roman"/>
          <w:lang w:val="en-GB"/>
          <w:rPrChange w:id="932" w:author="David" w:date="2014-12-08T12:51:00Z">
            <w:rPr>
              <w:rFonts w:ascii="Times New Roman" w:hAnsi="Times New Roman" w:cs="Times New Roman"/>
              <w:sz w:val="16"/>
              <w:szCs w:val="16"/>
            </w:rPr>
          </w:rPrChange>
        </w:rPr>
        <w:t>The Darwin Core elements for the occurrence data included in the dataset are: occurrenceId, modified, basisOfRecord, institutionCode, collectionCode, catalogNumber, occurrenceRemarks, scientificName, kingdom, phylum, class, order, family, genus, specificEpithet, infraspecificEpithet, scientificNameAuthorship, continent, country, stateProvince, county, locality, minimumElevationInMeters, maximumElevationInMeters, recordedBy, identifiedBy, dateIdentified, decimalLongitude, decimalLatitude, coordinateUncertaintyinMeters.</w:t>
      </w:r>
    </w:p>
    <w:p w:rsidR="00FC55A2" w:rsidRPr="004A1518" w:rsidRDefault="004A68E5" w:rsidP="00484841">
      <w:pPr>
        <w:spacing w:line="276" w:lineRule="auto"/>
        <w:jc w:val="both"/>
        <w:rPr>
          <w:rFonts w:ascii="Times New Roman" w:hAnsi="Times New Roman" w:cs="Times New Roman"/>
          <w:lang w:val="en-GB"/>
          <w:rPrChange w:id="933" w:author="David" w:date="2014-12-08T12:51:00Z">
            <w:rPr>
              <w:rFonts w:ascii="Times New Roman" w:hAnsi="Times New Roman" w:cs="Times New Roman"/>
            </w:rPr>
          </w:rPrChange>
        </w:rPr>
      </w:pPr>
      <w:r w:rsidRPr="004A68E5">
        <w:rPr>
          <w:rFonts w:ascii="Times New Roman" w:hAnsi="Times New Roman" w:cs="Times New Roman"/>
          <w:lang w:val="en-GB"/>
          <w:rPrChange w:id="934" w:author="David" w:date="2014-12-08T12:51:00Z">
            <w:rPr>
              <w:rFonts w:ascii="Times New Roman" w:hAnsi="Times New Roman" w:cs="Times New Roman"/>
              <w:sz w:val="16"/>
              <w:szCs w:val="16"/>
            </w:rPr>
          </w:rPrChange>
        </w:rPr>
        <w:t xml:space="preserve">For the measurement data, the Darwin Core elements included are: id, measurementID, measurementType, measurementValue, measurementAccuracy, measurementUnit, measurementDeterminedDate, measurementDeterminedBy, measurementMethod, measurementRemarks. </w:t>
      </w:r>
    </w:p>
    <w:p w:rsidR="00FC55A2" w:rsidRPr="004A1518" w:rsidRDefault="004A68E5" w:rsidP="00484841">
      <w:pPr>
        <w:pStyle w:val="Heading5"/>
        <w:spacing w:line="276" w:lineRule="auto"/>
        <w:jc w:val="both"/>
        <w:rPr>
          <w:rFonts w:ascii="Times New Roman" w:hAnsi="Times New Roman" w:cs="Times New Roman"/>
          <w:b/>
          <w:i w:val="0"/>
          <w:color w:val="auto"/>
          <w:lang w:val="en-GB"/>
          <w:rPrChange w:id="935" w:author="David" w:date="2014-12-08T12:51:00Z">
            <w:rPr>
              <w:rFonts w:ascii="Times New Roman" w:hAnsi="Times New Roman" w:cs="Times New Roman"/>
              <w:b/>
              <w:i w:val="0"/>
              <w:color w:val="auto"/>
            </w:rPr>
          </w:rPrChange>
        </w:rPr>
      </w:pPr>
      <w:bookmarkStart w:id="936" w:name="quality-control-description"/>
      <w:bookmarkEnd w:id="936"/>
      <w:del w:id="937" w:author="David" w:date="2014-12-08T12:43:00Z">
        <w:r w:rsidRPr="004A68E5">
          <w:rPr>
            <w:rFonts w:ascii="Times New Roman" w:hAnsi="Times New Roman" w:cs="Times New Roman"/>
            <w:b/>
            <w:i w:val="0"/>
            <w:color w:val="auto"/>
            <w:lang w:val="en-GB"/>
            <w:rPrChange w:id="938" w:author="David" w:date="2014-12-08T12:51:00Z">
              <w:rPr>
                <w:rFonts w:ascii="Times New Roman" w:eastAsiaTheme="minorHAnsi" w:hAnsi="Times New Roman" w:cs="Times New Roman"/>
                <w:b/>
                <w:i w:val="0"/>
                <w:iCs w:val="0"/>
                <w:color w:val="auto"/>
                <w:sz w:val="16"/>
                <w:szCs w:val="16"/>
              </w:rPr>
            </w:rPrChange>
          </w:rPr>
          <w:delText xml:space="preserve">Quality </w:delText>
        </w:r>
      </w:del>
      <w:ins w:id="939" w:author="David" w:date="2014-12-08T12:43:00Z">
        <w:r w:rsidRPr="004A68E5">
          <w:rPr>
            <w:rFonts w:ascii="Times New Roman" w:hAnsi="Times New Roman" w:cs="Times New Roman"/>
            <w:b/>
            <w:i w:val="0"/>
            <w:color w:val="auto"/>
            <w:lang w:val="en-GB"/>
            <w:rPrChange w:id="940" w:author="David" w:date="2014-12-08T12:51:00Z">
              <w:rPr>
                <w:rFonts w:ascii="Times New Roman" w:eastAsiaTheme="minorHAnsi" w:hAnsi="Times New Roman" w:cs="Times New Roman"/>
                <w:b/>
                <w:i w:val="0"/>
                <w:iCs w:val="0"/>
                <w:color w:val="auto"/>
                <w:sz w:val="16"/>
                <w:szCs w:val="16"/>
              </w:rPr>
            </w:rPrChange>
          </w:rPr>
          <w:t>Quality-</w:t>
        </w:r>
      </w:ins>
      <w:r w:rsidRPr="004A68E5">
        <w:rPr>
          <w:rFonts w:ascii="Times New Roman" w:hAnsi="Times New Roman" w:cs="Times New Roman"/>
          <w:b/>
          <w:i w:val="0"/>
          <w:color w:val="auto"/>
          <w:lang w:val="en-GB"/>
          <w:rPrChange w:id="941" w:author="David" w:date="2014-12-08T12:51:00Z">
            <w:rPr>
              <w:rFonts w:ascii="Times New Roman" w:eastAsiaTheme="minorHAnsi" w:hAnsi="Times New Roman" w:cs="Times New Roman"/>
              <w:b/>
              <w:i w:val="0"/>
              <w:iCs w:val="0"/>
              <w:color w:val="auto"/>
              <w:sz w:val="16"/>
              <w:szCs w:val="16"/>
            </w:rPr>
          </w:rPrChange>
        </w:rPr>
        <w:t>control description:</w:t>
      </w:r>
    </w:p>
    <w:p w:rsidR="00587CD0" w:rsidRPr="004A1518" w:rsidRDefault="004A68E5" w:rsidP="00484841">
      <w:pPr>
        <w:spacing w:line="276" w:lineRule="auto"/>
        <w:jc w:val="both"/>
        <w:rPr>
          <w:rFonts w:ascii="Times New Roman" w:hAnsi="Times New Roman" w:cs="Times New Roman"/>
          <w:lang w:val="en-GB"/>
          <w:rPrChange w:id="942" w:author="David" w:date="2014-12-08T12:51:00Z">
            <w:rPr>
              <w:rFonts w:ascii="Times New Roman" w:hAnsi="Times New Roman" w:cs="Times New Roman"/>
            </w:rPr>
          </w:rPrChange>
        </w:rPr>
      </w:pPr>
      <w:r w:rsidRPr="004A68E5">
        <w:rPr>
          <w:rFonts w:ascii="Times New Roman" w:hAnsi="Times New Roman" w:cs="Times New Roman"/>
          <w:lang w:val="en-GB"/>
          <w:rPrChange w:id="943" w:author="David" w:date="2014-12-08T12:51:00Z">
            <w:rPr>
              <w:rFonts w:ascii="Times New Roman" w:hAnsi="Times New Roman" w:cs="Times New Roman"/>
              <w:sz w:val="16"/>
              <w:szCs w:val="16"/>
            </w:rPr>
          </w:rPrChange>
        </w:rPr>
        <w:t xml:space="preserve">The sampling plots were georeferenced using a Garmin eTrex Legend GPS (ED1950 Datum) with an accuracy of ±5 m. We also used colour digital </w:t>
      </w:r>
      <w:del w:id="944" w:author="David" w:date="2014-12-10T16:52:00Z">
        <w:r w:rsidRPr="004A68E5" w:rsidDel="00953801">
          <w:rPr>
            <w:rFonts w:ascii="Times New Roman" w:hAnsi="Times New Roman" w:cs="Times New Roman"/>
            <w:lang w:val="en-GB"/>
            <w:rPrChange w:id="945" w:author="David" w:date="2014-12-08T12:51:00Z">
              <w:rPr>
                <w:rFonts w:ascii="Times New Roman" w:hAnsi="Times New Roman" w:cs="Times New Roman"/>
                <w:sz w:val="16"/>
                <w:szCs w:val="16"/>
              </w:rPr>
            </w:rPrChange>
          </w:rPr>
          <w:delText xml:space="preserve">ortophotographs </w:delText>
        </w:r>
      </w:del>
      <w:ins w:id="946" w:author="David" w:date="2014-12-10T16:52:00Z">
        <w:r w:rsidR="00953801" w:rsidRPr="004A68E5">
          <w:rPr>
            <w:rFonts w:ascii="Times New Roman" w:hAnsi="Times New Roman" w:cs="Times New Roman"/>
            <w:lang w:val="en-GB"/>
            <w:rPrChange w:id="947" w:author="David" w:date="2014-12-08T12:51:00Z">
              <w:rPr>
                <w:rFonts w:ascii="Times New Roman" w:hAnsi="Times New Roman" w:cs="Times New Roman"/>
                <w:sz w:val="16"/>
                <w:szCs w:val="16"/>
              </w:rPr>
            </w:rPrChange>
          </w:rPr>
          <w:t>or</w:t>
        </w:r>
        <w:r w:rsidR="00953801">
          <w:rPr>
            <w:rFonts w:ascii="Times New Roman" w:hAnsi="Times New Roman" w:cs="Times New Roman"/>
            <w:lang w:val="en-GB"/>
          </w:rPr>
          <w:t>th</w:t>
        </w:r>
        <w:r w:rsidR="00953801" w:rsidRPr="004A68E5">
          <w:rPr>
            <w:rFonts w:ascii="Times New Roman" w:hAnsi="Times New Roman" w:cs="Times New Roman"/>
            <w:lang w:val="en-GB"/>
            <w:rPrChange w:id="948" w:author="David" w:date="2014-12-08T12:51:00Z">
              <w:rPr>
                <w:rFonts w:ascii="Times New Roman" w:hAnsi="Times New Roman" w:cs="Times New Roman"/>
                <w:sz w:val="16"/>
                <w:szCs w:val="16"/>
              </w:rPr>
            </w:rPrChange>
          </w:rPr>
          <w:t xml:space="preserve">ophotographs </w:t>
        </w:r>
      </w:ins>
      <w:r w:rsidRPr="004A68E5">
        <w:rPr>
          <w:rFonts w:ascii="Times New Roman" w:hAnsi="Times New Roman" w:cs="Times New Roman"/>
          <w:lang w:val="en-GB"/>
          <w:rPrChange w:id="949" w:author="David" w:date="2014-12-08T12:51:00Z">
            <w:rPr>
              <w:rFonts w:ascii="Times New Roman" w:hAnsi="Times New Roman" w:cs="Times New Roman"/>
              <w:sz w:val="16"/>
              <w:szCs w:val="16"/>
            </w:rPr>
          </w:rPrChange>
        </w:rPr>
        <w:t xml:space="preserve">provided by the Andalusian Cartography Institute and GIS (ArcGIS 9.2; ESRI, Redlands, California, USA) to verify that the geographical coordinates of each sampling </w:t>
      </w:r>
      <w:del w:id="950" w:author="David" w:date="2014-12-08T12:46:00Z">
        <w:r w:rsidRPr="004A68E5">
          <w:rPr>
            <w:rFonts w:ascii="Times New Roman" w:hAnsi="Times New Roman" w:cs="Times New Roman"/>
            <w:lang w:val="en-GB"/>
            <w:rPrChange w:id="951" w:author="David" w:date="2014-12-08T12:51:00Z">
              <w:rPr>
                <w:rFonts w:ascii="Times New Roman" w:hAnsi="Times New Roman" w:cs="Times New Roman"/>
                <w:sz w:val="16"/>
                <w:szCs w:val="16"/>
              </w:rPr>
            </w:rPrChange>
          </w:rPr>
          <w:delText xml:space="preserve">plots </w:delText>
        </w:r>
      </w:del>
      <w:ins w:id="952" w:author="David" w:date="2014-12-08T12:46:00Z">
        <w:r w:rsidRPr="004A68E5">
          <w:rPr>
            <w:rFonts w:ascii="Times New Roman" w:hAnsi="Times New Roman" w:cs="Times New Roman"/>
            <w:lang w:val="en-GB"/>
            <w:rPrChange w:id="953" w:author="David" w:date="2014-12-08T12:51:00Z">
              <w:rPr>
                <w:rFonts w:ascii="Times New Roman" w:hAnsi="Times New Roman" w:cs="Times New Roman"/>
                <w:sz w:val="16"/>
                <w:szCs w:val="16"/>
              </w:rPr>
            </w:rPrChange>
          </w:rPr>
          <w:t xml:space="preserve">plot </w:t>
        </w:r>
      </w:ins>
      <w:r w:rsidRPr="004A68E5">
        <w:rPr>
          <w:rFonts w:ascii="Times New Roman" w:hAnsi="Times New Roman" w:cs="Times New Roman"/>
          <w:lang w:val="en-GB"/>
          <w:rPrChange w:id="954" w:author="David" w:date="2014-12-08T12:51:00Z">
            <w:rPr>
              <w:rFonts w:ascii="Times New Roman" w:hAnsi="Times New Roman" w:cs="Times New Roman"/>
              <w:sz w:val="16"/>
              <w:szCs w:val="16"/>
            </w:rPr>
          </w:rPrChange>
        </w:rPr>
        <w:t>were correct (Chapman and Wieczorek 2006).</w:t>
      </w:r>
    </w:p>
    <w:p w:rsidR="006C07E1" w:rsidRPr="004A1518" w:rsidRDefault="004A68E5" w:rsidP="00484841">
      <w:pPr>
        <w:spacing w:line="276" w:lineRule="auto"/>
        <w:jc w:val="both"/>
        <w:rPr>
          <w:rFonts w:ascii="Times New Roman" w:hAnsi="Times New Roman" w:cs="Times New Roman"/>
          <w:lang w:val="en-GB"/>
          <w:rPrChange w:id="955" w:author="David" w:date="2014-12-08T12:51:00Z">
            <w:rPr>
              <w:rFonts w:ascii="Times New Roman" w:hAnsi="Times New Roman" w:cs="Times New Roman"/>
              <w:lang w:val="es-ES"/>
            </w:rPr>
          </w:rPrChange>
        </w:rPr>
      </w:pPr>
      <w:r w:rsidRPr="004A68E5">
        <w:rPr>
          <w:rFonts w:ascii="Times New Roman" w:hAnsi="Times New Roman" w:cs="Times New Roman"/>
          <w:lang w:val="en-GB"/>
          <w:rPrChange w:id="956" w:author="David" w:date="2014-12-08T12:51:00Z">
            <w:rPr>
              <w:rFonts w:ascii="Times New Roman" w:hAnsi="Times New Roman" w:cs="Times New Roman"/>
              <w:sz w:val="16"/>
              <w:szCs w:val="16"/>
            </w:rPr>
          </w:rPrChange>
        </w:rPr>
        <w:t xml:space="preserve">The specimens were taxonomically identified using </w:t>
      </w:r>
      <w:r w:rsidRPr="004A68E5">
        <w:rPr>
          <w:rFonts w:ascii="Times New Roman" w:hAnsi="Times New Roman" w:cs="Times New Roman"/>
          <w:i/>
          <w:lang w:val="en-GB"/>
          <w:rPrChange w:id="957" w:author="David" w:date="2014-12-08T12:51:00Z">
            <w:rPr>
              <w:rFonts w:ascii="Times New Roman" w:hAnsi="Times New Roman" w:cs="Times New Roman"/>
              <w:i/>
              <w:sz w:val="16"/>
              <w:szCs w:val="16"/>
            </w:rPr>
          </w:rPrChange>
        </w:rPr>
        <w:t>Flora Iberica</w:t>
      </w:r>
      <w:r w:rsidRPr="004A68E5">
        <w:rPr>
          <w:rFonts w:ascii="Times New Roman" w:hAnsi="Times New Roman" w:cs="Times New Roman"/>
          <w:lang w:val="en-GB"/>
          <w:rPrChange w:id="958" w:author="David" w:date="2014-12-08T12:51:00Z">
            <w:rPr>
              <w:rFonts w:ascii="Times New Roman" w:hAnsi="Times New Roman" w:cs="Times New Roman"/>
              <w:sz w:val="16"/>
              <w:szCs w:val="16"/>
            </w:rPr>
          </w:rPrChange>
        </w:rPr>
        <w:t xml:space="preserve"> (Castroviejo et al. 1986-2005; Castroviejo 2001) and others reference floras: </w:t>
      </w:r>
      <w:r w:rsidRPr="004A68E5">
        <w:rPr>
          <w:rFonts w:ascii="Times New Roman" w:hAnsi="Times New Roman" w:cs="Times New Roman"/>
          <w:i/>
          <w:lang w:val="en-GB"/>
          <w:rPrChange w:id="959" w:author="David" w:date="2014-12-08T12:51:00Z">
            <w:rPr>
              <w:rFonts w:ascii="Times New Roman" w:hAnsi="Times New Roman" w:cs="Times New Roman"/>
              <w:i/>
              <w:sz w:val="16"/>
              <w:szCs w:val="16"/>
            </w:rPr>
          </w:rPrChange>
        </w:rPr>
        <w:t>Flora de Andalucía Oriental</w:t>
      </w:r>
      <w:r w:rsidRPr="004A68E5">
        <w:rPr>
          <w:rFonts w:ascii="Times New Roman" w:hAnsi="Times New Roman" w:cs="Times New Roman"/>
          <w:lang w:val="en-GB"/>
          <w:rPrChange w:id="960" w:author="David" w:date="2014-12-08T12:51:00Z">
            <w:rPr>
              <w:rFonts w:ascii="Times New Roman" w:hAnsi="Times New Roman" w:cs="Times New Roman"/>
              <w:sz w:val="16"/>
              <w:szCs w:val="16"/>
            </w:rPr>
          </w:rPrChange>
        </w:rPr>
        <w:t xml:space="preserve"> (Blanca et al. 2011), </w:t>
      </w:r>
      <w:r w:rsidRPr="004A68E5">
        <w:rPr>
          <w:rFonts w:ascii="Times New Roman" w:hAnsi="Times New Roman" w:cs="Times New Roman"/>
          <w:i/>
          <w:lang w:val="en-GB"/>
          <w:rPrChange w:id="961" w:author="David" w:date="2014-12-08T12:51:00Z">
            <w:rPr>
              <w:rFonts w:ascii="Times New Roman" w:hAnsi="Times New Roman" w:cs="Times New Roman"/>
              <w:i/>
              <w:sz w:val="16"/>
              <w:szCs w:val="16"/>
            </w:rPr>
          </w:rPrChange>
        </w:rPr>
        <w:t>Flora Vascular de Andalucía Oriental</w:t>
      </w:r>
      <w:r w:rsidRPr="004A68E5">
        <w:rPr>
          <w:rFonts w:ascii="Times New Roman" w:hAnsi="Times New Roman" w:cs="Times New Roman"/>
          <w:lang w:val="en-GB"/>
          <w:rPrChange w:id="962" w:author="David" w:date="2014-12-08T12:51:00Z">
            <w:rPr>
              <w:rFonts w:ascii="Times New Roman" w:hAnsi="Times New Roman" w:cs="Times New Roman"/>
              <w:sz w:val="16"/>
              <w:szCs w:val="16"/>
            </w:rPr>
          </w:rPrChange>
        </w:rPr>
        <w:t xml:space="preserve"> (Valdés et al. 1987) and </w:t>
      </w:r>
      <w:r w:rsidRPr="004A68E5">
        <w:rPr>
          <w:rFonts w:ascii="Times New Roman" w:hAnsi="Times New Roman" w:cs="Times New Roman"/>
          <w:i/>
          <w:lang w:val="en-GB"/>
          <w:rPrChange w:id="963" w:author="David" w:date="2014-12-08T12:51:00Z">
            <w:rPr>
              <w:rFonts w:ascii="Times New Roman" w:hAnsi="Times New Roman" w:cs="Times New Roman"/>
              <w:i/>
              <w:sz w:val="16"/>
              <w:szCs w:val="16"/>
            </w:rPr>
          </w:rPrChange>
        </w:rPr>
        <w:t>Flora Europaea</w:t>
      </w:r>
      <w:r w:rsidRPr="004A68E5">
        <w:rPr>
          <w:rFonts w:ascii="Times New Roman" w:hAnsi="Times New Roman" w:cs="Times New Roman"/>
          <w:lang w:val="en-GB"/>
          <w:rPrChange w:id="964" w:author="David" w:date="2014-12-08T12:51:00Z">
            <w:rPr>
              <w:rFonts w:ascii="Times New Roman" w:hAnsi="Times New Roman" w:cs="Times New Roman"/>
              <w:sz w:val="16"/>
              <w:szCs w:val="16"/>
            </w:rPr>
          </w:rPrChange>
        </w:rPr>
        <w:t xml:space="preserve"> (Tutin et al. 1964–1980). The scientific names were checked with databases of International Plant Names Index (IPNI 2013) and Catalogue of Life/Species 2000 (Roskov et al. 2013). We also used the R packages taxize (Chamberlian and Szocs 2013; Chamberlain et al. 2014) and Taxostand (Cayuela and Oksanen 2014) to verify the taxonomical classification.</w:t>
      </w:r>
    </w:p>
    <w:p w:rsidR="00FC55A2" w:rsidRPr="004A1518" w:rsidRDefault="004A68E5" w:rsidP="00484841">
      <w:pPr>
        <w:spacing w:line="276" w:lineRule="auto"/>
        <w:jc w:val="both"/>
        <w:rPr>
          <w:rFonts w:ascii="Times New Roman" w:hAnsi="Times New Roman" w:cs="Times New Roman"/>
          <w:lang w:val="en-GB"/>
          <w:rPrChange w:id="965" w:author="David" w:date="2014-12-08T12:51:00Z">
            <w:rPr>
              <w:rFonts w:ascii="Times New Roman" w:hAnsi="Times New Roman" w:cs="Times New Roman"/>
            </w:rPr>
          </w:rPrChange>
        </w:rPr>
      </w:pPr>
      <w:r w:rsidRPr="004A68E5">
        <w:rPr>
          <w:rFonts w:ascii="Times New Roman" w:hAnsi="Times New Roman" w:cs="Times New Roman"/>
          <w:lang w:val="en-GB"/>
          <w:rPrChange w:id="966" w:author="David" w:date="2014-12-08T12:51:00Z">
            <w:rPr>
              <w:rFonts w:ascii="Times New Roman" w:hAnsi="Times New Roman" w:cs="Times New Roman"/>
              <w:sz w:val="16"/>
              <w:szCs w:val="16"/>
            </w:rPr>
          </w:rPrChange>
        </w:rPr>
        <w:t>We also performed validation procedures (Chapman 2005a; 2005b) (geopraphic coordinate format, coordinates within country/provincial boundaries, absence of ASCII anomalous characters in the dataset) with DARWIN_TEST (v3.2) software (Ortega-Maqueda and Pando, 2008).</w:t>
      </w:r>
    </w:p>
    <w:p w:rsidR="00FC55A2" w:rsidRPr="004A1518" w:rsidRDefault="004A68E5" w:rsidP="00484841">
      <w:pPr>
        <w:pStyle w:val="Heading4"/>
        <w:spacing w:line="276" w:lineRule="auto"/>
        <w:jc w:val="both"/>
        <w:rPr>
          <w:rFonts w:ascii="Times New Roman" w:hAnsi="Times New Roman" w:cs="Times New Roman"/>
          <w:color w:val="auto"/>
          <w:lang w:val="en-GB"/>
          <w:rPrChange w:id="967" w:author="David" w:date="2014-12-08T12:51:00Z">
            <w:rPr>
              <w:rFonts w:ascii="Times New Roman" w:hAnsi="Times New Roman" w:cs="Times New Roman"/>
              <w:color w:val="auto"/>
            </w:rPr>
          </w:rPrChange>
        </w:rPr>
      </w:pPr>
      <w:bookmarkStart w:id="968" w:name="dataset-description"/>
      <w:bookmarkEnd w:id="968"/>
      <w:r w:rsidRPr="004A68E5">
        <w:rPr>
          <w:rFonts w:ascii="Times New Roman" w:hAnsi="Times New Roman" w:cs="Times New Roman"/>
          <w:color w:val="auto"/>
          <w:lang w:val="en-GB"/>
          <w:rPrChange w:id="969" w:author="David" w:date="2014-12-08T12:51:00Z">
            <w:rPr>
              <w:rFonts w:ascii="Times New Roman" w:eastAsiaTheme="minorHAnsi" w:hAnsi="Times New Roman" w:cs="Times New Roman"/>
              <w:b w:val="0"/>
              <w:bCs w:val="0"/>
              <w:color w:val="auto"/>
              <w:sz w:val="16"/>
              <w:szCs w:val="16"/>
            </w:rPr>
          </w:rPrChange>
        </w:rPr>
        <w:lastRenderedPageBreak/>
        <w:t>Dataset description</w:t>
      </w:r>
    </w:p>
    <w:p w:rsidR="00FC55A2" w:rsidRPr="004A1518" w:rsidRDefault="004A68E5" w:rsidP="00484841">
      <w:pPr>
        <w:pStyle w:val="Heading5"/>
        <w:spacing w:line="276" w:lineRule="auto"/>
        <w:jc w:val="both"/>
        <w:rPr>
          <w:rFonts w:ascii="Times New Roman" w:hAnsi="Times New Roman" w:cs="Times New Roman"/>
          <w:b/>
          <w:i w:val="0"/>
          <w:color w:val="auto"/>
          <w:lang w:val="en-GB"/>
          <w:rPrChange w:id="970" w:author="David" w:date="2014-12-08T12:51:00Z">
            <w:rPr>
              <w:rFonts w:ascii="Times New Roman" w:hAnsi="Times New Roman" w:cs="Times New Roman"/>
              <w:b/>
              <w:i w:val="0"/>
              <w:color w:val="auto"/>
            </w:rPr>
          </w:rPrChange>
        </w:rPr>
      </w:pPr>
      <w:bookmarkStart w:id="971" w:name="object-name"/>
      <w:bookmarkEnd w:id="971"/>
      <w:r w:rsidRPr="004A68E5">
        <w:rPr>
          <w:rFonts w:ascii="Times New Roman" w:hAnsi="Times New Roman" w:cs="Times New Roman"/>
          <w:b/>
          <w:i w:val="0"/>
          <w:color w:val="auto"/>
          <w:lang w:val="en-GB"/>
          <w:rPrChange w:id="972" w:author="David" w:date="2014-12-08T12:51:00Z">
            <w:rPr>
              <w:rFonts w:ascii="Times New Roman" w:eastAsiaTheme="minorHAnsi" w:hAnsi="Times New Roman" w:cs="Times New Roman"/>
              <w:b/>
              <w:i w:val="0"/>
              <w:iCs w:val="0"/>
              <w:color w:val="auto"/>
              <w:sz w:val="16"/>
              <w:szCs w:val="16"/>
            </w:rPr>
          </w:rPrChange>
        </w:rPr>
        <w:t>Object name:</w:t>
      </w:r>
    </w:p>
    <w:p w:rsidR="00FC55A2" w:rsidRPr="004A1518" w:rsidRDefault="004A68E5" w:rsidP="00484841">
      <w:pPr>
        <w:spacing w:line="276" w:lineRule="auto"/>
        <w:jc w:val="both"/>
        <w:rPr>
          <w:rFonts w:ascii="Times New Roman" w:hAnsi="Times New Roman" w:cs="Times New Roman"/>
          <w:color w:val="FF0000"/>
          <w:lang w:val="en-GB"/>
          <w:rPrChange w:id="973" w:author="David" w:date="2014-12-08T12:51:00Z">
            <w:rPr>
              <w:rFonts w:ascii="Times New Roman" w:hAnsi="Times New Roman" w:cs="Times New Roman"/>
              <w:color w:val="FF0000"/>
            </w:rPr>
          </w:rPrChange>
        </w:rPr>
      </w:pPr>
      <w:r w:rsidRPr="004A68E5">
        <w:rPr>
          <w:rFonts w:ascii="Times New Roman" w:hAnsi="Times New Roman" w:cs="Times New Roman"/>
          <w:color w:val="FF0000"/>
          <w:lang w:val="en-GB"/>
          <w:rPrChange w:id="974" w:author="David" w:date="2014-12-08T12:51:00Z">
            <w:rPr>
              <w:rFonts w:ascii="Times New Roman" w:hAnsi="Times New Roman" w:cs="Times New Roman"/>
              <w:color w:val="FF0000"/>
              <w:sz w:val="16"/>
              <w:szCs w:val="16"/>
            </w:rPr>
          </w:rPrChange>
        </w:rPr>
        <w:t xml:space="preserve">Darwin Core Archive Phenology of flora of </w:t>
      </w:r>
      <w:del w:id="975" w:author="David" w:date="2014-12-08T12:47:00Z">
        <w:r w:rsidRPr="004A68E5">
          <w:rPr>
            <w:rFonts w:ascii="Times New Roman" w:hAnsi="Times New Roman" w:cs="Times New Roman"/>
            <w:color w:val="FF0000"/>
            <w:lang w:val="en-GB"/>
            <w:rPrChange w:id="976" w:author="David" w:date="2014-12-08T12:51:00Z">
              <w:rPr>
                <w:rFonts w:ascii="Times New Roman" w:hAnsi="Times New Roman" w:cs="Times New Roman"/>
                <w:color w:val="FF0000"/>
                <w:sz w:val="16"/>
                <w:szCs w:val="16"/>
              </w:rPr>
            </w:rPrChange>
          </w:rPr>
          <w:delText xml:space="preserve">mediterranean </w:delText>
        </w:r>
      </w:del>
      <w:ins w:id="977" w:author="David" w:date="2014-12-08T12:47:00Z">
        <w:r w:rsidRPr="004A68E5">
          <w:rPr>
            <w:rFonts w:ascii="Times New Roman" w:hAnsi="Times New Roman" w:cs="Times New Roman"/>
            <w:color w:val="FF0000"/>
            <w:lang w:val="en-GB"/>
            <w:rPrChange w:id="978" w:author="David" w:date="2014-12-08T12:51:00Z">
              <w:rPr>
                <w:rFonts w:ascii="Times New Roman" w:hAnsi="Times New Roman" w:cs="Times New Roman"/>
                <w:color w:val="FF0000"/>
                <w:sz w:val="16"/>
                <w:szCs w:val="16"/>
              </w:rPr>
            </w:rPrChange>
          </w:rPr>
          <w:t xml:space="preserve">Mediterranean </w:t>
        </w:r>
      </w:ins>
      <w:r w:rsidRPr="004A68E5">
        <w:rPr>
          <w:rFonts w:ascii="Times New Roman" w:hAnsi="Times New Roman" w:cs="Times New Roman"/>
          <w:color w:val="FF0000"/>
          <w:lang w:val="en-GB"/>
          <w:rPrChange w:id="979" w:author="David" w:date="2014-12-08T12:51:00Z">
            <w:rPr>
              <w:rFonts w:ascii="Times New Roman" w:hAnsi="Times New Roman" w:cs="Times New Roman"/>
              <w:color w:val="FF0000"/>
              <w:sz w:val="16"/>
              <w:szCs w:val="16"/>
            </w:rPr>
          </w:rPrChange>
        </w:rPr>
        <w:t>high-</w:t>
      </w:r>
      <w:del w:id="980" w:author="David" w:date="2014-12-08T12:47:00Z">
        <w:r w:rsidRPr="004A68E5">
          <w:rPr>
            <w:rFonts w:ascii="Times New Roman" w:hAnsi="Times New Roman" w:cs="Times New Roman"/>
            <w:color w:val="FF0000"/>
            <w:lang w:val="en-GB"/>
            <w:rPrChange w:id="981" w:author="David" w:date="2014-12-08T12:51:00Z">
              <w:rPr>
                <w:rFonts w:ascii="Times New Roman" w:hAnsi="Times New Roman" w:cs="Times New Roman"/>
                <w:color w:val="FF0000"/>
                <w:sz w:val="16"/>
                <w:szCs w:val="16"/>
              </w:rPr>
            </w:rPrChange>
          </w:rPr>
          <w:delText xml:space="preserve">mountains </w:delText>
        </w:r>
      </w:del>
      <w:ins w:id="982" w:author="David" w:date="2014-12-08T12:47:00Z">
        <w:r w:rsidRPr="004A68E5">
          <w:rPr>
            <w:rFonts w:ascii="Times New Roman" w:hAnsi="Times New Roman" w:cs="Times New Roman"/>
            <w:color w:val="FF0000"/>
            <w:lang w:val="en-GB"/>
            <w:rPrChange w:id="983" w:author="David" w:date="2014-12-08T12:51:00Z">
              <w:rPr>
                <w:rFonts w:ascii="Times New Roman" w:hAnsi="Times New Roman" w:cs="Times New Roman"/>
                <w:color w:val="FF0000"/>
                <w:sz w:val="16"/>
                <w:szCs w:val="16"/>
              </w:rPr>
            </w:rPrChange>
          </w:rPr>
          <w:t xml:space="preserve">mountain </w:t>
        </w:r>
      </w:ins>
      <w:r w:rsidRPr="004A68E5">
        <w:rPr>
          <w:rFonts w:ascii="Times New Roman" w:hAnsi="Times New Roman" w:cs="Times New Roman"/>
          <w:color w:val="FF0000"/>
          <w:lang w:val="en-GB"/>
          <w:rPrChange w:id="984" w:author="David" w:date="2014-12-08T12:51:00Z">
            <w:rPr>
              <w:rFonts w:ascii="Times New Roman" w:hAnsi="Times New Roman" w:cs="Times New Roman"/>
              <w:color w:val="FF0000"/>
              <w:sz w:val="16"/>
              <w:szCs w:val="16"/>
            </w:rPr>
          </w:rPrChange>
        </w:rPr>
        <w:t>meadows (Sierra Nevada)</w:t>
      </w:r>
    </w:p>
    <w:p w:rsidR="002C20FC" w:rsidRPr="004A1518" w:rsidRDefault="004A68E5" w:rsidP="002C20FC">
      <w:pPr>
        <w:pStyle w:val="Heading5"/>
        <w:spacing w:line="276" w:lineRule="auto"/>
        <w:jc w:val="both"/>
        <w:rPr>
          <w:rFonts w:ascii="Times New Roman" w:hAnsi="Times New Roman" w:cs="Times New Roman"/>
          <w:i w:val="0"/>
          <w:color w:val="auto"/>
          <w:lang w:val="en-GB"/>
          <w:rPrChange w:id="985" w:author="David" w:date="2014-12-08T12:51:00Z">
            <w:rPr>
              <w:rFonts w:ascii="Times New Roman" w:hAnsi="Times New Roman" w:cs="Times New Roman"/>
              <w:i w:val="0"/>
              <w:color w:val="auto"/>
            </w:rPr>
          </w:rPrChange>
        </w:rPr>
      </w:pPr>
      <w:bookmarkStart w:id="986" w:name="character-encoding"/>
      <w:bookmarkEnd w:id="986"/>
      <w:r w:rsidRPr="004A68E5">
        <w:rPr>
          <w:rFonts w:ascii="Times New Roman" w:hAnsi="Times New Roman" w:cs="Times New Roman"/>
          <w:b/>
          <w:i w:val="0"/>
          <w:color w:val="auto"/>
          <w:lang w:val="en-GB"/>
          <w:rPrChange w:id="987" w:author="David" w:date="2014-12-08T12:51:00Z">
            <w:rPr>
              <w:rFonts w:ascii="Times New Roman" w:eastAsiaTheme="minorHAnsi" w:hAnsi="Times New Roman" w:cs="Times New Roman"/>
              <w:b/>
              <w:i w:val="0"/>
              <w:iCs w:val="0"/>
              <w:color w:val="auto"/>
              <w:sz w:val="16"/>
              <w:szCs w:val="16"/>
            </w:rPr>
          </w:rPrChange>
        </w:rPr>
        <w:t xml:space="preserve">Character encoding: </w:t>
      </w:r>
      <w:r w:rsidRPr="004A68E5">
        <w:rPr>
          <w:rFonts w:ascii="Times New Roman" w:hAnsi="Times New Roman" w:cs="Times New Roman"/>
          <w:i w:val="0"/>
          <w:color w:val="auto"/>
          <w:lang w:val="en-GB"/>
          <w:rPrChange w:id="988" w:author="David" w:date="2014-12-08T12:51:00Z">
            <w:rPr>
              <w:rFonts w:ascii="Times New Roman" w:eastAsiaTheme="minorHAnsi" w:hAnsi="Times New Roman" w:cs="Times New Roman"/>
              <w:i w:val="0"/>
              <w:iCs w:val="0"/>
              <w:color w:val="auto"/>
              <w:sz w:val="16"/>
              <w:szCs w:val="16"/>
            </w:rPr>
          </w:rPrChange>
        </w:rPr>
        <w:t xml:space="preserve">UTF-8 </w:t>
      </w:r>
    </w:p>
    <w:p w:rsidR="002C20FC" w:rsidRPr="004A1518" w:rsidRDefault="004A68E5" w:rsidP="002C20FC">
      <w:pPr>
        <w:pStyle w:val="Heading5"/>
        <w:spacing w:line="276" w:lineRule="auto"/>
        <w:jc w:val="both"/>
        <w:rPr>
          <w:rFonts w:ascii="Times New Roman" w:hAnsi="Times New Roman" w:cs="Times New Roman"/>
          <w:i w:val="0"/>
          <w:color w:val="auto"/>
          <w:lang w:val="en-GB"/>
          <w:rPrChange w:id="989" w:author="David" w:date="2014-12-08T12:51:00Z">
            <w:rPr>
              <w:rFonts w:ascii="Times New Roman" w:hAnsi="Times New Roman" w:cs="Times New Roman"/>
              <w:i w:val="0"/>
              <w:color w:val="auto"/>
            </w:rPr>
          </w:rPrChange>
        </w:rPr>
      </w:pPr>
      <w:r w:rsidRPr="004A68E5">
        <w:rPr>
          <w:rFonts w:ascii="Times New Roman" w:hAnsi="Times New Roman" w:cs="Times New Roman"/>
          <w:b/>
          <w:i w:val="0"/>
          <w:color w:val="auto"/>
          <w:lang w:val="en-GB"/>
          <w:rPrChange w:id="990" w:author="David" w:date="2014-12-08T12:51:00Z">
            <w:rPr>
              <w:rFonts w:ascii="Times New Roman" w:eastAsiaTheme="minorHAnsi" w:hAnsi="Times New Roman" w:cs="Times New Roman"/>
              <w:b/>
              <w:i w:val="0"/>
              <w:iCs w:val="0"/>
              <w:color w:val="auto"/>
              <w:sz w:val="16"/>
              <w:szCs w:val="16"/>
            </w:rPr>
          </w:rPrChange>
        </w:rPr>
        <w:t>Format name:</w:t>
      </w:r>
      <w:r w:rsidRPr="004A68E5">
        <w:rPr>
          <w:rFonts w:ascii="Times New Roman" w:hAnsi="Times New Roman" w:cs="Times New Roman"/>
          <w:i w:val="0"/>
          <w:color w:val="auto"/>
          <w:lang w:val="en-GB"/>
          <w:rPrChange w:id="991" w:author="David" w:date="2014-12-08T12:51:00Z">
            <w:rPr>
              <w:rFonts w:ascii="Times New Roman" w:eastAsiaTheme="minorHAnsi" w:hAnsi="Times New Roman" w:cs="Times New Roman"/>
              <w:i w:val="0"/>
              <w:iCs w:val="0"/>
              <w:color w:val="auto"/>
              <w:sz w:val="16"/>
              <w:szCs w:val="16"/>
            </w:rPr>
          </w:rPrChange>
        </w:rPr>
        <w:t xml:space="preserve"> Darwin Core Archive format </w:t>
      </w:r>
    </w:p>
    <w:p w:rsidR="002C20FC" w:rsidRPr="004A1518" w:rsidRDefault="004A68E5" w:rsidP="002C20FC">
      <w:pPr>
        <w:pStyle w:val="Heading5"/>
        <w:spacing w:line="276" w:lineRule="auto"/>
        <w:jc w:val="both"/>
        <w:rPr>
          <w:rFonts w:ascii="Times New Roman" w:hAnsi="Times New Roman" w:cs="Times New Roman"/>
          <w:i w:val="0"/>
          <w:color w:val="auto"/>
          <w:lang w:val="en-GB"/>
          <w:rPrChange w:id="992" w:author="David" w:date="2014-12-08T12:51:00Z">
            <w:rPr>
              <w:rFonts w:ascii="Times New Roman" w:hAnsi="Times New Roman" w:cs="Times New Roman"/>
              <w:i w:val="0"/>
              <w:color w:val="auto"/>
            </w:rPr>
          </w:rPrChange>
        </w:rPr>
      </w:pPr>
      <w:r w:rsidRPr="004A68E5">
        <w:rPr>
          <w:rFonts w:ascii="Times New Roman" w:hAnsi="Times New Roman" w:cs="Times New Roman"/>
          <w:b/>
          <w:i w:val="0"/>
          <w:color w:val="auto"/>
          <w:lang w:val="en-GB"/>
          <w:rPrChange w:id="993" w:author="David" w:date="2014-12-08T12:51:00Z">
            <w:rPr>
              <w:rFonts w:ascii="Times New Roman" w:eastAsiaTheme="minorHAnsi" w:hAnsi="Times New Roman" w:cs="Times New Roman"/>
              <w:b/>
              <w:i w:val="0"/>
              <w:iCs w:val="0"/>
              <w:color w:val="auto"/>
              <w:sz w:val="16"/>
              <w:szCs w:val="16"/>
            </w:rPr>
          </w:rPrChange>
        </w:rPr>
        <w:t>Format version:</w:t>
      </w:r>
      <w:r w:rsidRPr="004A68E5">
        <w:rPr>
          <w:rFonts w:ascii="Times New Roman" w:hAnsi="Times New Roman" w:cs="Times New Roman"/>
          <w:i w:val="0"/>
          <w:color w:val="auto"/>
          <w:lang w:val="en-GB"/>
          <w:rPrChange w:id="994" w:author="David" w:date="2014-12-08T12:51:00Z">
            <w:rPr>
              <w:rFonts w:ascii="Times New Roman" w:eastAsiaTheme="minorHAnsi" w:hAnsi="Times New Roman" w:cs="Times New Roman"/>
              <w:i w:val="0"/>
              <w:iCs w:val="0"/>
              <w:color w:val="auto"/>
              <w:sz w:val="16"/>
              <w:szCs w:val="16"/>
            </w:rPr>
          </w:rPrChange>
        </w:rPr>
        <w:t xml:space="preserve"> 1.0 </w:t>
      </w:r>
    </w:p>
    <w:p w:rsidR="002C20FC" w:rsidRPr="004A1518" w:rsidRDefault="004A68E5" w:rsidP="002C20FC">
      <w:pPr>
        <w:pStyle w:val="Heading5"/>
        <w:spacing w:line="276" w:lineRule="auto"/>
        <w:jc w:val="both"/>
        <w:rPr>
          <w:rFonts w:ascii="Times New Roman" w:hAnsi="Times New Roman" w:cs="Times New Roman"/>
          <w:i w:val="0"/>
          <w:color w:val="auto"/>
          <w:lang w:val="en-GB"/>
          <w:rPrChange w:id="995" w:author="David" w:date="2014-12-08T12:51:00Z">
            <w:rPr>
              <w:rFonts w:ascii="Times New Roman" w:hAnsi="Times New Roman" w:cs="Times New Roman"/>
              <w:i w:val="0"/>
              <w:color w:val="auto"/>
            </w:rPr>
          </w:rPrChange>
        </w:rPr>
      </w:pPr>
      <w:r w:rsidRPr="004A68E5">
        <w:rPr>
          <w:rFonts w:ascii="Times New Roman" w:hAnsi="Times New Roman" w:cs="Times New Roman"/>
          <w:b/>
          <w:i w:val="0"/>
          <w:color w:val="auto"/>
          <w:lang w:val="en-GB"/>
          <w:rPrChange w:id="996" w:author="David" w:date="2014-12-08T12:51:00Z">
            <w:rPr>
              <w:rFonts w:ascii="Times New Roman" w:eastAsiaTheme="minorHAnsi" w:hAnsi="Times New Roman" w:cs="Times New Roman"/>
              <w:b/>
              <w:i w:val="0"/>
              <w:iCs w:val="0"/>
              <w:color w:val="auto"/>
              <w:sz w:val="16"/>
              <w:szCs w:val="16"/>
            </w:rPr>
          </w:rPrChange>
        </w:rPr>
        <w:t>Distribution:</w:t>
      </w:r>
      <w:r w:rsidRPr="004A68E5">
        <w:rPr>
          <w:rFonts w:ascii="Times New Roman" w:hAnsi="Times New Roman" w:cs="Times New Roman"/>
          <w:i w:val="0"/>
          <w:color w:val="auto"/>
          <w:lang w:val="en-GB"/>
          <w:rPrChange w:id="997" w:author="David" w:date="2014-12-08T12:51:00Z">
            <w:rPr>
              <w:rFonts w:ascii="Times New Roman" w:eastAsiaTheme="minorHAnsi" w:hAnsi="Times New Roman" w:cs="Times New Roman"/>
              <w:i w:val="0"/>
              <w:iCs w:val="0"/>
              <w:color w:val="auto"/>
              <w:sz w:val="16"/>
              <w:szCs w:val="16"/>
            </w:rPr>
          </w:rPrChange>
        </w:rPr>
        <w:t xml:space="preserve"> </w:t>
      </w:r>
      <w:r w:rsidRPr="004A68E5">
        <w:rPr>
          <w:rFonts w:ascii="Times New Roman" w:hAnsi="Times New Roman" w:cs="Times New Roman"/>
          <w:i w:val="0"/>
          <w:color w:val="FF0000"/>
          <w:lang w:val="en-GB"/>
          <w:rPrChange w:id="998" w:author="David" w:date="2014-12-08T12:51:00Z">
            <w:rPr>
              <w:rFonts w:ascii="Times New Roman" w:eastAsiaTheme="minorHAnsi" w:hAnsi="Times New Roman" w:cs="Times New Roman"/>
              <w:i w:val="0"/>
              <w:iCs w:val="0"/>
              <w:color w:val="FF0000"/>
              <w:sz w:val="16"/>
              <w:szCs w:val="16"/>
            </w:rPr>
          </w:rPrChange>
        </w:rPr>
        <w:t>http://www.gbif.es:8080/ipt/archive.do?r=obsnev</w:t>
      </w:r>
      <w:r w:rsidRPr="004A68E5">
        <w:rPr>
          <w:rFonts w:ascii="Times New Roman" w:hAnsi="Times New Roman" w:cs="Times New Roman"/>
          <w:i w:val="0"/>
          <w:color w:val="auto"/>
          <w:lang w:val="en-GB"/>
          <w:rPrChange w:id="999" w:author="David" w:date="2014-12-08T12:51:00Z">
            <w:rPr>
              <w:rFonts w:ascii="Times New Roman" w:eastAsiaTheme="minorHAnsi" w:hAnsi="Times New Roman" w:cs="Times New Roman"/>
              <w:i w:val="0"/>
              <w:iCs w:val="0"/>
              <w:color w:val="auto"/>
              <w:sz w:val="16"/>
              <w:szCs w:val="16"/>
            </w:rPr>
          </w:rPrChange>
        </w:rPr>
        <w:t xml:space="preserve"> </w:t>
      </w:r>
    </w:p>
    <w:p w:rsidR="002C20FC" w:rsidRPr="004A1518" w:rsidRDefault="004A68E5" w:rsidP="002C20FC">
      <w:pPr>
        <w:pStyle w:val="Heading5"/>
        <w:spacing w:line="276" w:lineRule="auto"/>
        <w:jc w:val="both"/>
        <w:rPr>
          <w:rFonts w:ascii="Times New Roman" w:hAnsi="Times New Roman" w:cs="Times New Roman"/>
          <w:i w:val="0"/>
          <w:color w:val="auto"/>
          <w:lang w:val="en-GB"/>
          <w:rPrChange w:id="1000" w:author="David" w:date="2014-12-08T12:51:00Z">
            <w:rPr>
              <w:rFonts w:ascii="Times New Roman" w:hAnsi="Times New Roman" w:cs="Times New Roman"/>
              <w:i w:val="0"/>
              <w:color w:val="auto"/>
            </w:rPr>
          </w:rPrChange>
        </w:rPr>
      </w:pPr>
      <w:r w:rsidRPr="004A68E5">
        <w:rPr>
          <w:rFonts w:ascii="Times New Roman" w:hAnsi="Times New Roman" w:cs="Times New Roman"/>
          <w:b/>
          <w:i w:val="0"/>
          <w:color w:val="auto"/>
          <w:lang w:val="en-GB"/>
          <w:rPrChange w:id="1001" w:author="David" w:date="2014-12-08T12:51:00Z">
            <w:rPr>
              <w:rFonts w:ascii="Times New Roman" w:eastAsiaTheme="minorHAnsi" w:hAnsi="Times New Roman" w:cs="Times New Roman"/>
              <w:b/>
              <w:i w:val="0"/>
              <w:iCs w:val="0"/>
              <w:color w:val="auto"/>
              <w:sz w:val="16"/>
              <w:szCs w:val="16"/>
            </w:rPr>
          </w:rPrChange>
        </w:rPr>
        <w:t>Publication date of data:</w:t>
      </w:r>
      <w:r w:rsidRPr="004A68E5">
        <w:rPr>
          <w:rFonts w:ascii="Times New Roman" w:hAnsi="Times New Roman" w:cs="Times New Roman"/>
          <w:i w:val="0"/>
          <w:color w:val="auto"/>
          <w:lang w:val="en-GB"/>
          <w:rPrChange w:id="1002" w:author="David" w:date="2014-12-08T12:51:00Z">
            <w:rPr>
              <w:rFonts w:ascii="Times New Roman" w:eastAsiaTheme="minorHAnsi" w:hAnsi="Times New Roman" w:cs="Times New Roman"/>
              <w:i w:val="0"/>
              <w:iCs w:val="0"/>
              <w:color w:val="auto"/>
              <w:sz w:val="16"/>
              <w:szCs w:val="16"/>
            </w:rPr>
          </w:rPrChange>
        </w:rPr>
        <w:t xml:space="preserve"> </w:t>
      </w:r>
      <w:r w:rsidRPr="004A68E5">
        <w:rPr>
          <w:rFonts w:ascii="Times New Roman" w:hAnsi="Times New Roman" w:cs="Times New Roman"/>
          <w:i w:val="0"/>
          <w:color w:val="FF0000"/>
          <w:lang w:val="en-GB"/>
          <w:rPrChange w:id="1003" w:author="David" w:date="2014-12-08T12:51:00Z">
            <w:rPr>
              <w:rFonts w:ascii="Times New Roman" w:eastAsiaTheme="minorHAnsi" w:hAnsi="Times New Roman" w:cs="Times New Roman"/>
              <w:i w:val="0"/>
              <w:iCs w:val="0"/>
              <w:color w:val="FF0000"/>
              <w:sz w:val="16"/>
              <w:szCs w:val="16"/>
            </w:rPr>
          </w:rPrChange>
        </w:rPr>
        <w:t>2014-04-29</w:t>
      </w:r>
      <w:r w:rsidRPr="004A68E5">
        <w:rPr>
          <w:rFonts w:ascii="Times New Roman" w:hAnsi="Times New Roman" w:cs="Times New Roman"/>
          <w:i w:val="0"/>
          <w:color w:val="auto"/>
          <w:lang w:val="en-GB"/>
          <w:rPrChange w:id="1004" w:author="David" w:date="2014-12-08T12:51:00Z">
            <w:rPr>
              <w:rFonts w:ascii="Times New Roman" w:eastAsiaTheme="minorHAnsi" w:hAnsi="Times New Roman" w:cs="Times New Roman"/>
              <w:i w:val="0"/>
              <w:iCs w:val="0"/>
              <w:color w:val="auto"/>
              <w:sz w:val="16"/>
              <w:szCs w:val="16"/>
            </w:rPr>
          </w:rPrChange>
        </w:rPr>
        <w:t xml:space="preserve"> </w:t>
      </w:r>
    </w:p>
    <w:p w:rsidR="002C20FC" w:rsidRPr="004A1518" w:rsidRDefault="004A68E5" w:rsidP="002C20FC">
      <w:pPr>
        <w:pStyle w:val="Heading5"/>
        <w:spacing w:line="276" w:lineRule="auto"/>
        <w:jc w:val="both"/>
        <w:rPr>
          <w:rFonts w:ascii="Times New Roman" w:hAnsi="Times New Roman" w:cs="Times New Roman"/>
          <w:i w:val="0"/>
          <w:color w:val="auto"/>
          <w:lang w:val="en-GB"/>
          <w:rPrChange w:id="1005" w:author="David" w:date="2014-12-08T12:51:00Z">
            <w:rPr>
              <w:rFonts w:ascii="Times New Roman" w:hAnsi="Times New Roman" w:cs="Times New Roman"/>
              <w:i w:val="0"/>
              <w:color w:val="auto"/>
            </w:rPr>
          </w:rPrChange>
        </w:rPr>
      </w:pPr>
      <w:r w:rsidRPr="004A68E5">
        <w:rPr>
          <w:rFonts w:ascii="Times New Roman" w:hAnsi="Times New Roman" w:cs="Times New Roman"/>
          <w:b/>
          <w:i w:val="0"/>
          <w:color w:val="auto"/>
          <w:lang w:val="en-GB"/>
          <w:rPrChange w:id="1006" w:author="David" w:date="2014-12-08T12:51:00Z">
            <w:rPr>
              <w:rFonts w:ascii="Times New Roman" w:eastAsiaTheme="minorHAnsi" w:hAnsi="Times New Roman" w:cs="Times New Roman"/>
              <w:b/>
              <w:i w:val="0"/>
              <w:iCs w:val="0"/>
              <w:color w:val="auto"/>
              <w:sz w:val="16"/>
              <w:szCs w:val="16"/>
            </w:rPr>
          </w:rPrChange>
        </w:rPr>
        <w:t>Language:</w:t>
      </w:r>
      <w:r w:rsidRPr="004A68E5">
        <w:rPr>
          <w:rFonts w:ascii="Times New Roman" w:hAnsi="Times New Roman" w:cs="Times New Roman"/>
          <w:i w:val="0"/>
          <w:color w:val="auto"/>
          <w:lang w:val="en-GB"/>
          <w:rPrChange w:id="1007" w:author="David" w:date="2014-12-08T12:51:00Z">
            <w:rPr>
              <w:rFonts w:ascii="Times New Roman" w:eastAsiaTheme="minorHAnsi" w:hAnsi="Times New Roman" w:cs="Times New Roman"/>
              <w:i w:val="0"/>
              <w:iCs w:val="0"/>
              <w:color w:val="auto"/>
              <w:sz w:val="16"/>
              <w:szCs w:val="16"/>
            </w:rPr>
          </w:rPrChange>
        </w:rPr>
        <w:t xml:space="preserve"> English </w:t>
      </w:r>
    </w:p>
    <w:p w:rsidR="00FC55A2" w:rsidRPr="004A1518" w:rsidRDefault="004A68E5" w:rsidP="002C20FC">
      <w:pPr>
        <w:pStyle w:val="Heading5"/>
        <w:spacing w:line="276" w:lineRule="auto"/>
        <w:jc w:val="both"/>
        <w:rPr>
          <w:rFonts w:ascii="Times New Roman" w:hAnsi="Times New Roman" w:cs="Times New Roman"/>
          <w:b/>
          <w:i w:val="0"/>
          <w:color w:val="auto"/>
          <w:lang w:val="en-GB"/>
          <w:rPrChange w:id="1008" w:author="David" w:date="2014-12-08T12:51:00Z">
            <w:rPr>
              <w:rFonts w:ascii="Times New Roman" w:hAnsi="Times New Roman" w:cs="Times New Roman"/>
              <w:b/>
              <w:i w:val="0"/>
              <w:color w:val="auto"/>
              <w:lang w:val="es-ES"/>
            </w:rPr>
          </w:rPrChange>
        </w:rPr>
      </w:pPr>
      <w:r w:rsidRPr="004A68E5">
        <w:rPr>
          <w:rFonts w:ascii="Times New Roman" w:hAnsi="Times New Roman" w:cs="Times New Roman"/>
          <w:b/>
          <w:i w:val="0"/>
          <w:color w:val="auto"/>
          <w:lang w:val="en-GB"/>
          <w:rPrChange w:id="1009" w:author="David" w:date="2014-12-08T12:51:00Z">
            <w:rPr>
              <w:rFonts w:ascii="Times New Roman" w:eastAsiaTheme="minorHAnsi" w:hAnsi="Times New Roman" w:cs="Times New Roman"/>
              <w:b/>
              <w:i w:val="0"/>
              <w:iCs w:val="0"/>
              <w:color w:val="auto"/>
              <w:sz w:val="16"/>
              <w:szCs w:val="16"/>
              <w:lang w:val="es-ES"/>
            </w:rPr>
          </w:rPrChange>
        </w:rPr>
        <w:t>Licenses of use:</w:t>
      </w:r>
      <w:r w:rsidRPr="004A68E5">
        <w:rPr>
          <w:rFonts w:ascii="Times New Roman" w:hAnsi="Times New Roman" w:cs="Times New Roman"/>
          <w:i w:val="0"/>
          <w:color w:val="auto"/>
          <w:lang w:val="en-GB"/>
          <w:rPrChange w:id="1010" w:author="David" w:date="2014-12-08T12:51:00Z">
            <w:rPr>
              <w:rFonts w:ascii="Times New Roman" w:eastAsiaTheme="minorHAnsi" w:hAnsi="Times New Roman" w:cs="Times New Roman"/>
              <w:i w:val="0"/>
              <w:iCs w:val="0"/>
              <w:color w:val="auto"/>
              <w:sz w:val="16"/>
              <w:szCs w:val="16"/>
              <w:lang w:val="es-ES"/>
            </w:rPr>
          </w:rPrChange>
        </w:rPr>
        <w:t xml:space="preserve"> This [</w:t>
      </w:r>
      <w:r w:rsidRPr="004A68E5">
        <w:rPr>
          <w:rFonts w:ascii="Times New Roman" w:hAnsi="Times New Roman" w:cs="Times New Roman"/>
          <w:color w:val="FF0000"/>
          <w:lang w:val="en-GB"/>
          <w:rPrChange w:id="1011" w:author="David" w:date="2014-12-08T12:51:00Z">
            <w:rPr>
              <w:rFonts w:ascii="Times New Roman" w:eastAsiaTheme="minorHAnsi" w:hAnsi="Times New Roman" w:cs="Times New Roman"/>
              <w:i w:val="0"/>
              <w:iCs w:val="0"/>
              <w:color w:val="FF0000"/>
              <w:sz w:val="16"/>
              <w:szCs w:val="16"/>
            </w:rPr>
          </w:rPrChange>
        </w:rPr>
        <w:t xml:space="preserve">Phenology of flora of </w:t>
      </w:r>
      <w:del w:id="1012" w:author="David" w:date="2014-12-08T12:55:00Z">
        <w:r w:rsidRPr="004A68E5">
          <w:rPr>
            <w:rFonts w:ascii="Times New Roman" w:hAnsi="Times New Roman" w:cs="Times New Roman"/>
            <w:color w:val="FF0000"/>
            <w:lang w:val="en-GB"/>
            <w:rPrChange w:id="1013" w:author="David" w:date="2014-12-08T12:51:00Z">
              <w:rPr>
                <w:rFonts w:ascii="Times New Roman" w:eastAsiaTheme="minorHAnsi" w:hAnsi="Times New Roman" w:cs="Times New Roman"/>
                <w:i w:val="0"/>
                <w:iCs w:val="0"/>
                <w:color w:val="FF0000"/>
                <w:sz w:val="16"/>
                <w:szCs w:val="16"/>
              </w:rPr>
            </w:rPrChange>
          </w:rPr>
          <w:delText>mediterranean</w:delText>
        </w:r>
      </w:del>
      <w:ins w:id="1014" w:author="David" w:date="2014-12-08T12:55:00Z">
        <w:r w:rsidR="004A1518" w:rsidRPr="004A1518">
          <w:rPr>
            <w:rFonts w:ascii="Times New Roman" w:hAnsi="Times New Roman" w:cs="Times New Roman"/>
            <w:color w:val="FF0000"/>
            <w:lang w:val="en-GB"/>
          </w:rPr>
          <w:t>Mediterranean</w:t>
        </w:r>
      </w:ins>
      <w:r w:rsidRPr="004A68E5">
        <w:rPr>
          <w:rFonts w:ascii="Times New Roman" w:hAnsi="Times New Roman" w:cs="Times New Roman"/>
          <w:color w:val="FF0000"/>
          <w:lang w:val="en-GB"/>
          <w:rPrChange w:id="1015" w:author="David" w:date="2014-12-08T12:51:00Z">
            <w:rPr>
              <w:rFonts w:ascii="Times New Roman" w:eastAsiaTheme="minorHAnsi" w:hAnsi="Times New Roman" w:cs="Times New Roman"/>
              <w:i w:val="0"/>
              <w:iCs w:val="0"/>
              <w:color w:val="FF0000"/>
              <w:sz w:val="16"/>
              <w:szCs w:val="16"/>
            </w:rPr>
          </w:rPrChange>
        </w:rPr>
        <w:t xml:space="preserve"> high-mountains meadows (Sierra Nevada)</w:t>
      </w:r>
      <w:r w:rsidRPr="004A68E5">
        <w:rPr>
          <w:rFonts w:ascii="Times New Roman" w:hAnsi="Times New Roman" w:cs="Times New Roman"/>
          <w:i w:val="0"/>
          <w:color w:val="auto"/>
          <w:lang w:val="en-GB"/>
          <w:rPrChange w:id="1016" w:author="David" w:date="2014-12-08T12:51:00Z">
            <w:rPr>
              <w:rFonts w:ascii="Times New Roman" w:eastAsiaTheme="minorHAnsi" w:hAnsi="Times New Roman" w:cs="Times New Roman"/>
              <w:i w:val="0"/>
              <w:iCs w:val="0"/>
              <w:color w:val="auto"/>
              <w:sz w:val="16"/>
              <w:szCs w:val="16"/>
              <w:lang w:val="es-ES"/>
            </w:rPr>
          </w:rPrChange>
        </w:rPr>
        <w:t>] dataset is made available under the Open Data Commons Attribution License: http://www.opendatacommons.org/licenses/by/1.0</w:t>
      </w:r>
    </w:p>
    <w:p w:rsidR="002C20FC" w:rsidRPr="004A1518" w:rsidRDefault="004A68E5" w:rsidP="001A79CA">
      <w:pPr>
        <w:pStyle w:val="Heading5"/>
        <w:spacing w:line="276" w:lineRule="auto"/>
        <w:jc w:val="both"/>
        <w:rPr>
          <w:rFonts w:ascii="Times New Roman" w:hAnsi="Times New Roman" w:cs="Times New Roman"/>
          <w:b/>
          <w:i w:val="0"/>
          <w:color w:val="auto"/>
          <w:lang w:val="en-GB"/>
          <w:rPrChange w:id="1017" w:author="David" w:date="2014-12-08T12:51:00Z">
            <w:rPr>
              <w:rFonts w:ascii="Times New Roman" w:hAnsi="Times New Roman" w:cs="Times New Roman"/>
              <w:b/>
              <w:i w:val="0"/>
              <w:color w:val="auto"/>
            </w:rPr>
          </w:rPrChange>
        </w:rPr>
      </w:pPr>
      <w:bookmarkStart w:id="1018" w:name="metadata-language"/>
      <w:bookmarkEnd w:id="1018"/>
      <w:r w:rsidRPr="004A68E5">
        <w:rPr>
          <w:rFonts w:ascii="Times New Roman" w:hAnsi="Times New Roman" w:cs="Times New Roman"/>
          <w:b/>
          <w:i w:val="0"/>
          <w:color w:val="auto"/>
          <w:lang w:val="en-GB"/>
          <w:rPrChange w:id="1019" w:author="David" w:date="2014-12-08T12:51:00Z">
            <w:rPr>
              <w:rFonts w:ascii="Times New Roman" w:eastAsiaTheme="minorHAnsi" w:hAnsi="Times New Roman" w:cs="Times New Roman"/>
              <w:b/>
              <w:i w:val="0"/>
              <w:iCs w:val="0"/>
              <w:color w:val="auto"/>
              <w:sz w:val="16"/>
              <w:szCs w:val="16"/>
            </w:rPr>
          </w:rPrChange>
        </w:rPr>
        <w:t xml:space="preserve">Metadata language: </w:t>
      </w:r>
      <w:r w:rsidRPr="004A68E5">
        <w:rPr>
          <w:rFonts w:ascii="Times New Roman" w:hAnsi="Times New Roman" w:cs="Times New Roman"/>
          <w:i w:val="0"/>
          <w:color w:val="auto"/>
          <w:lang w:val="en-GB"/>
          <w:rPrChange w:id="1020" w:author="David" w:date="2014-12-08T12:51:00Z">
            <w:rPr>
              <w:rFonts w:ascii="Times New Roman" w:eastAsiaTheme="minorHAnsi" w:hAnsi="Times New Roman" w:cs="Times New Roman"/>
              <w:i w:val="0"/>
              <w:iCs w:val="0"/>
              <w:color w:val="auto"/>
              <w:sz w:val="16"/>
              <w:szCs w:val="16"/>
            </w:rPr>
          </w:rPrChange>
        </w:rPr>
        <w:t xml:space="preserve">English </w:t>
      </w:r>
    </w:p>
    <w:p w:rsidR="001A79CA" w:rsidRPr="004A1518" w:rsidRDefault="004A68E5" w:rsidP="00484841">
      <w:pPr>
        <w:spacing w:line="276" w:lineRule="auto"/>
        <w:jc w:val="both"/>
        <w:rPr>
          <w:rFonts w:ascii="Times New Roman" w:hAnsi="Times New Roman" w:cs="Times New Roman"/>
          <w:lang w:val="en-GB"/>
          <w:rPrChange w:id="1021" w:author="David" w:date="2014-12-08T12:51:00Z">
            <w:rPr>
              <w:rFonts w:ascii="Times New Roman" w:hAnsi="Times New Roman" w:cs="Times New Roman"/>
            </w:rPr>
          </w:rPrChange>
        </w:rPr>
      </w:pPr>
      <w:r w:rsidRPr="004A68E5">
        <w:rPr>
          <w:rFonts w:ascii="Times New Roman" w:hAnsi="Times New Roman" w:cs="Times New Roman"/>
          <w:b/>
          <w:lang w:val="en-GB"/>
          <w:rPrChange w:id="1022" w:author="David" w:date="2014-12-08T12:51:00Z">
            <w:rPr>
              <w:rFonts w:ascii="Times New Roman" w:hAnsi="Times New Roman" w:cs="Times New Roman"/>
              <w:b/>
              <w:sz w:val="16"/>
              <w:szCs w:val="16"/>
            </w:rPr>
          </w:rPrChange>
        </w:rPr>
        <w:t>Date of metadata creation:</w:t>
      </w:r>
      <w:r w:rsidRPr="004A68E5">
        <w:rPr>
          <w:rFonts w:ascii="Times New Roman" w:hAnsi="Times New Roman" w:cs="Times New Roman"/>
          <w:lang w:val="en-GB"/>
          <w:rPrChange w:id="1023" w:author="David" w:date="2014-12-08T12:51:00Z">
            <w:rPr>
              <w:rFonts w:ascii="Times New Roman" w:hAnsi="Times New Roman" w:cs="Times New Roman"/>
              <w:sz w:val="16"/>
              <w:szCs w:val="16"/>
            </w:rPr>
          </w:rPrChange>
        </w:rPr>
        <w:t xml:space="preserve"> 2014-11-18 </w:t>
      </w:r>
    </w:p>
    <w:p w:rsidR="00FC55A2" w:rsidRPr="004A1518" w:rsidRDefault="004A68E5" w:rsidP="00484841">
      <w:pPr>
        <w:spacing w:line="276" w:lineRule="auto"/>
        <w:jc w:val="both"/>
        <w:rPr>
          <w:rFonts w:ascii="Times New Roman" w:hAnsi="Times New Roman" w:cs="Times New Roman"/>
          <w:lang w:val="en-GB"/>
          <w:rPrChange w:id="1024" w:author="David" w:date="2014-12-08T12:51:00Z">
            <w:rPr>
              <w:rFonts w:ascii="Times New Roman" w:hAnsi="Times New Roman" w:cs="Times New Roman"/>
            </w:rPr>
          </w:rPrChange>
        </w:rPr>
      </w:pPr>
      <w:r w:rsidRPr="004A68E5">
        <w:rPr>
          <w:rFonts w:ascii="Times New Roman" w:hAnsi="Times New Roman" w:cs="Times New Roman"/>
          <w:b/>
          <w:lang w:val="en-GB"/>
          <w:rPrChange w:id="1025" w:author="David" w:date="2014-12-08T12:51:00Z">
            <w:rPr>
              <w:rFonts w:ascii="Times New Roman" w:hAnsi="Times New Roman" w:cs="Times New Roman"/>
              <w:b/>
              <w:sz w:val="16"/>
              <w:szCs w:val="16"/>
            </w:rPr>
          </w:rPrChange>
        </w:rPr>
        <w:t>Hierarchy level:</w:t>
      </w:r>
      <w:r w:rsidRPr="004A68E5">
        <w:rPr>
          <w:rFonts w:ascii="Times New Roman" w:hAnsi="Times New Roman" w:cs="Times New Roman"/>
          <w:lang w:val="en-GB"/>
          <w:rPrChange w:id="1026" w:author="David" w:date="2014-12-08T12:51:00Z">
            <w:rPr>
              <w:rFonts w:ascii="Times New Roman" w:hAnsi="Times New Roman" w:cs="Times New Roman"/>
              <w:sz w:val="16"/>
              <w:szCs w:val="16"/>
            </w:rPr>
          </w:rPrChange>
        </w:rPr>
        <w:t xml:space="preserve"> Dataset</w:t>
      </w:r>
    </w:p>
    <w:p w:rsidR="00FC55A2" w:rsidRPr="004A1518" w:rsidRDefault="004A68E5" w:rsidP="00484841">
      <w:pPr>
        <w:pStyle w:val="Heading4"/>
        <w:spacing w:line="276" w:lineRule="auto"/>
        <w:jc w:val="both"/>
        <w:rPr>
          <w:rFonts w:ascii="Times New Roman" w:hAnsi="Times New Roman" w:cs="Times New Roman"/>
          <w:color w:val="auto"/>
          <w:lang w:val="en-GB"/>
          <w:rPrChange w:id="1027" w:author="David" w:date="2014-12-08T12:51:00Z">
            <w:rPr>
              <w:rFonts w:ascii="Times New Roman" w:hAnsi="Times New Roman" w:cs="Times New Roman"/>
              <w:color w:val="auto"/>
            </w:rPr>
          </w:rPrChange>
        </w:rPr>
      </w:pPr>
      <w:bookmarkStart w:id="1028" w:name="acknowledgements"/>
      <w:bookmarkEnd w:id="1028"/>
      <w:r w:rsidRPr="004A68E5">
        <w:rPr>
          <w:rFonts w:ascii="Times New Roman" w:hAnsi="Times New Roman" w:cs="Times New Roman"/>
          <w:color w:val="auto"/>
          <w:lang w:val="en-GB"/>
          <w:rPrChange w:id="1029" w:author="David" w:date="2014-12-08T12:51:00Z">
            <w:rPr>
              <w:rFonts w:ascii="Times New Roman" w:eastAsiaTheme="minorHAnsi" w:hAnsi="Times New Roman" w:cs="Times New Roman"/>
              <w:b w:val="0"/>
              <w:bCs w:val="0"/>
              <w:color w:val="auto"/>
              <w:sz w:val="16"/>
              <w:szCs w:val="16"/>
            </w:rPr>
          </w:rPrChange>
        </w:rPr>
        <w:t>Acknowledgements</w:t>
      </w:r>
    </w:p>
    <w:p w:rsidR="009A5C71" w:rsidRPr="004A1518" w:rsidRDefault="004A68E5" w:rsidP="009A5C71">
      <w:pPr>
        <w:spacing w:line="276" w:lineRule="auto"/>
        <w:jc w:val="both"/>
        <w:rPr>
          <w:rFonts w:ascii="Times New Roman" w:hAnsi="Times New Roman" w:cs="Times New Roman"/>
          <w:lang w:val="en-GB"/>
          <w:rPrChange w:id="1030" w:author="David" w:date="2014-12-08T12:51:00Z">
            <w:rPr>
              <w:rFonts w:ascii="Times New Roman" w:hAnsi="Times New Roman" w:cs="Times New Roman"/>
            </w:rPr>
          </w:rPrChange>
        </w:rPr>
      </w:pPr>
      <w:r w:rsidRPr="004A68E5">
        <w:rPr>
          <w:rFonts w:ascii="Times New Roman" w:hAnsi="Times New Roman" w:cs="Times New Roman"/>
          <w:lang w:val="en-GB"/>
          <w:rPrChange w:id="1031" w:author="David" w:date="2014-12-08T12:51:00Z">
            <w:rPr>
              <w:rFonts w:ascii="Times New Roman" w:hAnsi="Times New Roman" w:cs="Times New Roman"/>
              <w:sz w:val="16"/>
              <w:szCs w:val="16"/>
            </w:rPr>
          </w:rPrChange>
        </w:rPr>
        <w:t xml:space="preserve">This research work was conducted in the collaborative framework of the “Sierra Nevada Global Change Observatory” Project funded the Environment Department of Andalusian Regional Government and the Sierra Nevada National Park. We thank to the support staff of the Agencia de Medio Ambiente y Agua de Andalucía, rangers of the Sierra Nevada National and Natural Park, and </w:t>
      </w:r>
      <w:del w:id="1032" w:author="David" w:date="2014-12-10T16:53:00Z">
        <w:r w:rsidRPr="004A68E5" w:rsidDel="00953801">
          <w:rPr>
            <w:rFonts w:ascii="Times New Roman" w:hAnsi="Times New Roman" w:cs="Times New Roman"/>
            <w:lang w:val="en-GB"/>
            <w:rPrChange w:id="1033" w:author="David" w:date="2014-12-08T12:51:00Z">
              <w:rPr>
                <w:rFonts w:ascii="Times New Roman" w:hAnsi="Times New Roman" w:cs="Times New Roman"/>
                <w:sz w:val="16"/>
                <w:szCs w:val="16"/>
              </w:rPr>
            </w:rPrChange>
          </w:rPr>
          <w:delText>research fellows</w:delText>
        </w:r>
      </w:del>
      <w:ins w:id="1034" w:author="David" w:date="2014-12-10T16:53:00Z">
        <w:r w:rsidR="00953801">
          <w:rPr>
            <w:rFonts w:ascii="Times New Roman" w:hAnsi="Times New Roman" w:cs="Times New Roman"/>
            <w:lang w:val="en-GB"/>
          </w:rPr>
          <w:t>fellow reserachers</w:t>
        </w:r>
      </w:ins>
      <w:r w:rsidRPr="004A68E5">
        <w:rPr>
          <w:rFonts w:ascii="Times New Roman" w:hAnsi="Times New Roman" w:cs="Times New Roman"/>
          <w:lang w:val="en-GB"/>
          <w:rPrChange w:id="1035" w:author="David" w:date="2014-12-08T12:51:00Z">
            <w:rPr>
              <w:rFonts w:ascii="Times New Roman" w:hAnsi="Times New Roman" w:cs="Times New Roman"/>
              <w:sz w:val="16"/>
              <w:szCs w:val="16"/>
            </w:rPr>
          </w:rPrChange>
        </w:rPr>
        <w:t xml:space="preserve"> (University of Granada) who participated in the data collection. We also thank to Katia Cezón, Cristina Valverde and Franciso Pando (Spanish GBIF node–CSIC) for technical support. We thank David Nesbitt for linguistic advice. Ramón Pérez-Pérez (University of Granada) provided assistance with the queries </w:t>
      </w:r>
      <w:del w:id="1036" w:author="David" w:date="2014-12-10T16:53:00Z">
        <w:r w:rsidRPr="004A68E5" w:rsidDel="00953801">
          <w:rPr>
            <w:rFonts w:ascii="Times New Roman" w:hAnsi="Times New Roman" w:cs="Times New Roman"/>
            <w:lang w:val="en-GB"/>
            <w:rPrChange w:id="1037" w:author="David" w:date="2014-12-08T12:51:00Z">
              <w:rPr>
                <w:rFonts w:ascii="Times New Roman" w:hAnsi="Times New Roman" w:cs="Times New Roman"/>
                <w:sz w:val="16"/>
                <w:szCs w:val="16"/>
              </w:rPr>
            </w:rPrChange>
          </w:rPr>
          <w:delText xml:space="preserve">with </w:delText>
        </w:r>
      </w:del>
      <w:ins w:id="1038" w:author="David" w:date="2014-12-10T16:53:00Z">
        <w:r w:rsidR="00953801">
          <w:rPr>
            <w:rFonts w:ascii="Times New Roman" w:hAnsi="Times New Roman" w:cs="Times New Roman"/>
            <w:lang w:val="en-GB"/>
          </w:rPr>
          <w:t>concerning</w:t>
        </w:r>
        <w:r w:rsidR="00953801" w:rsidRPr="004A68E5">
          <w:rPr>
            <w:rFonts w:ascii="Times New Roman" w:hAnsi="Times New Roman" w:cs="Times New Roman"/>
            <w:lang w:val="en-GB"/>
            <w:rPrChange w:id="1039" w:author="David" w:date="2014-12-08T12:51:00Z">
              <w:rPr>
                <w:rFonts w:ascii="Times New Roman" w:hAnsi="Times New Roman" w:cs="Times New Roman"/>
                <w:sz w:val="16"/>
                <w:szCs w:val="16"/>
              </w:rPr>
            </w:rPrChange>
          </w:rPr>
          <w:t xml:space="preserve"> </w:t>
        </w:r>
      </w:ins>
      <w:r w:rsidRPr="004A68E5">
        <w:rPr>
          <w:rFonts w:ascii="Times New Roman" w:hAnsi="Times New Roman" w:cs="Times New Roman"/>
          <w:lang w:val="en-GB"/>
          <w:rPrChange w:id="1040" w:author="David" w:date="2014-12-08T12:51:00Z">
            <w:rPr>
              <w:rFonts w:ascii="Times New Roman" w:hAnsi="Times New Roman" w:cs="Times New Roman"/>
              <w:sz w:val="16"/>
              <w:szCs w:val="16"/>
            </w:rPr>
          </w:rPrChange>
        </w:rPr>
        <w:t xml:space="preserve">the database. Thanks to José M. Martín-Martín (University of Granada) who provided permission to reproduce the picture included in </w:t>
      </w:r>
      <w:del w:id="1041" w:author="David" w:date="2014-12-10T16:54:00Z">
        <w:r w:rsidRPr="004A68E5" w:rsidDel="00953801">
          <w:rPr>
            <w:rFonts w:ascii="Times New Roman" w:hAnsi="Times New Roman" w:cs="Times New Roman"/>
            <w:lang w:val="en-GB"/>
            <w:rPrChange w:id="1042" w:author="David" w:date="2014-12-08T12:51:00Z">
              <w:rPr>
                <w:rFonts w:ascii="Times New Roman" w:hAnsi="Times New Roman" w:cs="Times New Roman"/>
                <w:sz w:val="16"/>
                <w:szCs w:val="16"/>
              </w:rPr>
            </w:rPrChange>
          </w:rPr>
          <w:delText xml:space="preserve">figure </w:delText>
        </w:r>
      </w:del>
      <w:ins w:id="1043" w:author="David" w:date="2014-12-10T16:54:00Z">
        <w:r w:rsidR="00953801">
          <w:rPr>
            <w:rFonts w:ascii="Times New Roman" w:hAnsi="Times New Roman" w:cs="Times New Roman"/>
            <w:lang w:val="en-GB"/>
          </w:rPr>
          <w:t>F</w:t>
        </w:r>
        <w:r w:rsidR="00953801" w:rsidRPr="004A68E5">
          <w:rPr>
            <w:rFonts w:ascii="Times New Roman" w:hAnsi="Times New Roman" w:cs="Times New Roman"/>
            <w:lang w:val="en-GB"/>
            <w:rPrChange w:id="1044" w:author="David" w:date="2014-12-08T12:51:00Z">
              <w:rPr>
                <w:rFonts w:ascii="Times New Roman" w:hAnsi="Times New Roman" w:cs="Times New Roman"/>
                <w:sz w:val="16"/>
                <w:szCs w:val="16"/>
              </w:rPr>
            </w:rPrChange>
          </w:rPr>
          <w:t xml:space="preserve">igure </w:t>
        </w:r>
      </w:ins>
      <w:r w:rsidRPr="004A68E5">
        <w:rPr>
          <w:rFonts w:ascii="Times New Roman" w:hAnsi="Times New Roman" w:cs="Times New Roman"/>
          <w:lang w:val="en-GB"/>
          <w:rPrChange w:id="1045" w:author="David" w:date="2014-12-08T12:51:00Z">
            <w:rPr>
              <w:rFonts w:ascii="Times New Roman" w:hAnsi="Times New Roman" w:cs="Times New Roman"/>
              <w:sz w:val="16"/>
              <w:szCs w:val="16"/>
            </w:rPr>
          </w:rPrChange>
        </w:rPr>
        <w:t>4. A. J. Pérez-Luque would like to thank the MICINN of the Government of Spain for the financial support (PTA 2011-6322-I)</w:t>
      </w:r>
    </w:p>
    <w:p w:rsidR="00FC55A2" w:rsidRPr="004A1518" w:rsidRDefault="004A68E5" w:rsidP="00484841">
      <w:pPr>
        <w:pStyle w:val="Heading4"/>
        <w:spacing w:line="276" w:lineRule="auto"/>
        <w:jc w:val="both"/>
        <w:rPr>
          <w:rFonts w:ascii="Times New Roman" w:hAnsi="Times New Roman" w:cs="Times New Roman"/>
          <w:color w:val="auto"/>
          <w:lang w:val="en-GB"/>
          <w:rPrChange w:id="1046" w:author="David" w:date="2014-12-08T12:51:00Z">
            <w:rPr>
              <w:rFonts w:ascii="Times New Roman" w:hAnsi="Times New Roman" w:cs="Times New Roman"/>
              <w:color w:val="auto"/>
              <w:lang w:val="es-ES"/>
            </w:rPr>
          </w:rPrChange>
        </w:rPr>
      </w:pPr>
      <w:bookmarkStart w:id="1047" w:name="references"/>
      <w:bookmarkEnd w:id="1047"/>
      <w:r w:rsidRPr="004A68E5">
        <w:rPr>
          <w:rFonts w:ascii="Times New Roman" w:hAnsi="Times New Roman" w:cs="Times New Roman"/>
          <w:color w:val="auto"/>
          <w:lang w:val="en-GB"/>
          <w:rPrChange w:id="1048" w:author="David" w:date="2014-12-08T12:51:00Z">
            <w:rPr>
              <w:rFonts w:ascii="Times New Roman" w:eastAsiaTheme="minorHAnsi" w:hAnsi="Times New Roman" w:cs="Times New Roman"/>
              <w:b w:val="0"/>
              <w:bCs w:val="0"/>
              <w:color w:val="auto"/>
              <w:sz w:val="16"/>
              <w:szCs w:val="16"/>
              <w:lang w:val="es-ES"/>
            </w:rPr>
          </w:rPrChange>
        </w:rPr>
        <w:t>References</w:t>
      </w:r>
    </w:p>
    <w:p w:rsidR="00571BCD" w:rsidRPr="004A1518" w:rsidRDefault="004A68E5" w:rsidP="00571BCD">
      <w:pPr>
        <w:spacing w:line="276" w:lineRule="auto"/>
        <w:rPr>
          <w:rFonts w:ascii="Times New Roman" w:hAnsi="Times New Roman" w:cs="Times New Roman"/>
          <w:lang w:val="en-GB"/>
          <w:rPrChange w:id="1049" w:author="David" w:date="2014-12-08T12:51:00Z">
            <w:rPr>
              <w:rFonts w:ascii="Times New Roman" w:hAnsi="Times New Roman" w:cs="Times New Roman"/>
              <w:lang w:val="es-ES"/>
            </w:rPr>
          </w:rPrChange>
        </w:rPr>
      </w:pPr>
      <w:bookmarkStart w:id="1050" w:name="references-1"/>
      <w:bookmarkEnd w:id="1050"/>
      <w:r w:rsidRPr="004A68E5">
        <w:rPr>
          <w:rFonts w:ascii="Times New Roman" w:hAnsi="Times New Roman" w:cs="Times New Roman"/>
          <w:lang w:val="en-GB"/>
          <w:rPrChange w:id="1051" w:author="David" w:date="2014-12-08T12:51:00Z">
            <w:rPr>
              <w:rFonts w:ascii="Times New Roman" w:hAnsi="Times New Roman" w:cs="Times New Roman"/>
              <w:sz w:val="16"/>
              <w:szCs w:val="16"/>
              <w:lang w:val="es-ES"/>
            </w:rPr>
          </w:rPrChange>
        </w:rPr>
        <w:t xml:space="preserve">APMM (Asociación Pastores por el Monte Mediterráneo) (2013). Ganadería Extensiva y PAC en Andalucía. Un análisis con propuestas para el futuro. Asociación Pastores por el Monte Mediterráneo and European Forum on Nature Conservation and Pastoral. Available at </w:t>
      </w:r>
      <w:r w:rsidRPr="004A68E5">
        <w:rPr>
          <w:lang w:val="en-GB"/>
          <w:rPrChange w:id="1052" w:author="David" w:date="2014-12-08T12:51:00Z">
            <w:rPr>
              <w:color w:val="0000FF" w:themeColor="hyperlink"/>
              <w:u w:val="single"/>
            </w:rPr>
          </w:rPrChange>
        </w:rPr>
        <w:fldChar w:fldCharType="begin"/>
      </w:r>
      <w:r w:rsidRPr="004A68E5">
        <w:rPr>
          <w:lang w:val="en-GB"/>
          <w:rPrChange w:id="1053" w:author="David" w:date="2014-12-08T12:51:00Z">
            <w:rPr>
              <w:sz w:val="16"/>
              <w:szCs w:val="16"/>
            </w:rPr>
          </w:rPrChange>
        </w:rPr>
        <w:instrText>HYPERLINK "http://www.pastoresmonte.org/dl94"</w:instrText>
      </w:r>
      <w:r w:rsidRPr="004A68E5">
        <w:rPr>
          <w:lang w:val="en-GB"/>
          <w:rPrChange w:id="1054"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055" w:author="David" w:date="2014-12-08T12:51:00Z">
            <w:rPr>
              <w:rStyle w:val="Hipervnculo"/>
              <w:rFonts w:ascii="Times New Roman" w:hAnsi="Times New Roman" w:cs="Times New Roman"/>
              <w:lang w:val="es-ES"/>
            </w:rPr>
          </w:rPrChange>
        </w:rPr>
        <w:t>www.pastoresmonte.org/dl94</w:t>
      </w:r>
      <w:r w:rsidRPr="004A68E5">
        <w:rPr>
          <w:lang w:val="en-GB"/>
          <w:rPrChange w:id="1056" w:author="David" w:date="2014-12-08T12:51:00Z">
            <w:rPr>
              <w:color w:val="0000FF" w:themeColor="hyperlink"/>
              <w:u w:val="single"/>
            </w:rPr>
          </w:rPrChange>
        </w:rPr>
        <w:fldChar w:fldCharType="end"/>
      </w:r>
      <w:r w:rsidRPr="004A68E5">
        <w:rPr>
          <w:rFonts w:ascii="Times New Roman" w:hAnsi="Times New Roman" w:cs="Times New Roman"/>
          <w:lang w:val="en-GB"/>
          <w:rPrChange w:id="1057" w:author="David" w:date="2014-12-08T12:51:00Z">
            <w:rPr>
              <w:rFonts w:ascii="Times New Roman" w:hAnsi="Times New Roman" w:cs="Times New Roman"/>
              <w:color w:val="0000FF" w:themeColor="hyperlink"/>
              <w:u w:val="single"/>
              <w:lang w:val="es-ES"/>
            </w:rPr>
          </w:rPrChange>
        </w:rPr>
        <w:t xml:space="preserve"> </w:t>
      </w:r>
    </w:p>
    <w:p w:rsidR="00FC55A2" w:rsidRPr="004A1518" w:rsidRDefault="004A68E5" w:rsidP="00571BCD">
      <w:pPr>
        <w:spacing w:line="276" w:lineRule="auto"/>
        <w:rPr>
          <w:rFonts w:ascii="Times New Roman" w:hAnsi="Times New Roman" w:cs="Times New Roman"/>
          <w:lang w:val="en-GB"/>
          <w:rPrChange w:id="1058" w:author="David" w:date="2014-12-08T12:51:00Z">
            <w:rPr>
              <w:rFonts w:ascii="Times New Roman" w:hAnsi="Times New Roman" w:cs="Times New Roman"/>
              <w:lang w:val="es-ES"/>
            </w:rPr>
          </w:rPrChange>
        </w:rPr>
      </w:pPr>
      <w:r w:rsidRPr="004A68E5">
        <w:rPr>
          <w:rFonts w:ascii="Times New Roman" w:hAnsi="Times New Roman" w:cs="Times New Roman"/>
          <w:lang w:val="en-GB"/>
          <w:rPrChange w:id="1059" w:author="David" w:date="2014-12-08T12:51:00Z">
            <w:rPr>
              <w:rFonts w:ascii="Times New Roman" w:hAnsi="Times New Roman" w:cs="Times New Roman"/>
              <w:color w:val="0000FF" w:themeColor="hyperlink"/>
              <w:u w:val="single"/>
              <w:lang w:val="es-ES"/>
            </w:rPr>
          </w:rPrChange>
        </w:rPr>
        <w:lastRenderedPageBreak/>
        <w:t xml:space="preserve">Aspizua R, Bonet FJ, Zamora R, Sánchez FJ, Cano-Manuel FJ, Henares I (2010) El observatorio de cambio global de Sierra Nevada: hacia la gestión adaptativa de los espacios naturales. Ecosistemas 19 (2): 56–68. </w:t>
      </w:r>
      <w:r w:rsidRPr="004A68E5">
        <w:rPr>
          <w:lang w:val="en-GB"/>
          <w:rPrChange w:id="1060" w:author="David" w:date="2014-12-08T12:51:00Z">
            <w:rPr>
              <w:color w:val="0000FF" w:themeColor="hyperlink"/>
              <w:u w:val="single"/>
            </w:rPr>
          </w:rPrChange>
        </w:rPr>
        <w:fldChar w:fldCharType="begin"/>
      </w:r>
      <w:r w:rsidRPr="004A68E5">
        <w:rPr>
          <w:lang w:val="en-GB"/>
          <w:rPrChange w:id="1061" w:author="David" w:date="2014-12-08T12:51:00Z">
            <w:rPr>
              <w:color w:val="0000FF" w:themeColor="hyperlink"/>
              <w:u w:val="single"/>
            </w:rPr>
          </w:rPrChange>
        </w:rPr>
        <w:instrText>HYPERLINK "http://www.revistaecosistemas.net/index.php/ecosistemas/article/view/46"</w:instrText>
      </w:r>
      <w:r w:rsidRPr="004A68E5">
        <w:rPr>
          <w:lang w:val="en-GB"/>
          <w:rPrChange w:id="1062"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063" w:author="David" w:date="2014-12-08T12:51:00Z">
            <w:rPr>
              <w:rStyle w:val="Hipervnculo"/>
              <w:rFonts w:ascii="Times New Roman" w:hAnsi="Times New Roman" w:cs="Times New Roman"/>
              <w:lang w:val="es-ES"/>
            </w:rPr>
          </w:rPrChange>
        </w:rPr>
        <w:t>http://www.revistaecosistemas.net/index.php/ecosistemas/article/view/46</w:t>
      </w:r>
      <w:r w:rsidRPr="004A68E5">
        <w:rPr>
          <w:lang w:val="en-GB"/>
          <w:rPrChange w:id="1064" w:author="David" w:date="2014-12-08T12:51:00Z">
            <w:rPr>
              <w:color w:val="0000FF" w:themeColor="hyperlink"/>
              <w:u w:val="single"/>
            </w:rPr>
          </w:rPrChange>
        </w:rPr>
        <w:fldChar w:fldCharType="end"/>
      </w:r>
      <w:r w:rsidRPr="004A68E5">
        <w:rPr>
          <w:rFonts w:ascii="Times New Roman" w:hAnsi="Times New Roman" w:cs="Times New Roman"/>
          <w:lang w:val="en-GB"/>
          <w:rPrChange w:id="1065" w:author="David" w:date="2014-12-08T12:51:00Z">
            <w:rPr>
              <w:rFonts w:ascii="Times New Roman" w:hAnsi="Times New Roman" w:cs="Times New Roman"/>
              <w:color w:val="0000FF" w:themeColor="hyperlink"/>
              <w:u w:val="single"/>
              <w:lang w:val="es-ES"/>
            </w:rPr>
          </w:rPrChange>
        </w:rPr>
        <w:t xml:space="preserve"> </w:t>
      </w:r>
    </w:p>
    <w:p w:rsidR="00FC55A2" w:rsidRPr="004A1518" w:rsidRDefault="004A68E5" w:rsidP="00571BCD">
      <w:pPr>
        <w:spacing w:line="276" w:lineRule="auto"/>
        <w:rPr>
          <w:rFonts w:ascii="Times New Roman" w:hAnsi="Times New Roman" w:cs="Times New Roman"/>
          <w:lang w:val="en-GB"/>
          <w:rPrChange w:id="1066" w:author="David" w:date="2014-12-08T12:51:00Z">
            <w:rPr>
              <w:rFonts w:ascii="Times New Roman" w:hAnsi="Times New Roman" w:cs="Times New Roman"/>
              <w:lang w:val="es-ES"/>
            </w:rPr>
          </w:rPrChange>
        </w:rPr>
      </w:pPr>
      <w:r w:rsidRPr="004A68E5">
        <w:rPr>
          <w:rFonts w:ascii="Times New Roman" w:hAnsi="Times New Roman" w:cs="Times New Roman"/>
          <w:lang w:val="en-GB"/>
          <w:rPrChange w:id="1067" w:author="David" w:date="2014-12-08T12:51:00Z">
            <w:rPr>
              <w:rFonts w:ascii="Times New Roman" w:hAnsi="Times New Roman" w:cs="Times New Roman"/>
              <w:color w:val="0000FF" w:themeColor="hyperlink"/>
              <w:u w:val="single"/>
              <w:lang w:val="es-ES"/>
            </w:rPr>
          </w:rPrChange>
        </w:rPr>
        <w:t xml:space="preserve">Aspizua R, Barea-Azcón JM, Bonet FJ, Pérez-Luque AJ, Zamora R (Eds) (2012) Observatorio de Cambio Global Sierra Nevada: metodologías de seguimiento. Consejería de Medio Ambiente, Junta de Andalucía, 1–112. </w:t>
      </w:r>
    </w:p>
    <w:p w:rsidR="00FC55A2" w:rsidRPr="004A1518" w:rsidRDefault="004A68E5" w:rsidP="00571BCD">
      <w:pPr>
        <w:spacing w:line="276" w:lineRule="auto"/>
        <w:rPr>
          <w:rFonts w:ascii="Times New Roman" w:hAnsi="Times New Roman" w:cs="Times New Roman"/>
          <w:lang w:val="en-GB"/>
          <w:rPrChange w:id="1068" w:author="David" w:date="2014-12-08T12:51:00Z">
            <w:rPr>
              <w:rFonts w:ascii="Times New Roman" w:hAnsi="Times New Roman" w:cs="Times New Roman"/>
              <w:lang w:val="es-ES"/>
            </w:rPr>
          </w:rPrChange>
        </w:rPr>
      </w:pPr>
      <w:r w:rsidRPr="004A68E5">
        <w:rPr>
          <w:rFonts w:ascii="Times New Roman" w:hAnsi="Times New Roman" w:cs="Times New Roman"/>
          <w:lang w:val="en-GB"/>
          <w:rPrChange w:id="1069" w:author="David" w:date="2014-12-08T12:51:00Z">
            <w:rPr>
              <w:rFonts w:ascii="Times New Roman" w:hAnsi="Times New Roman" w:cs="Times New Roman"/>
              <w:color w:val="0000FF" w:themeColor="hyperlink"/>
              <w:u w:val="single"/>
              <w:lang w:val="es-ES"/>
            </w:rPr>
          </w:rPrChange>
        </w:rPr>
        <w:t xml:space="preserve">Aspizua R, Barea-Azcón JM, Bonet FJ, Pérez-Luque AJ, Zamora RJ (2014) Sierra Nevada Global-Change Observatory. Monitoring methodologies. Consejería de Medio Ambiente, Junta de Andalucía, 112 pp. Available at </w:t>
      </w:r>
      <w:r w:rsidRPr="004A68E5">
        <w:rPr>
          <w:lang w:val="en-GB"/>
          <w:rPrChange w:id="1070" w:author="David" w:date="2014-12-08T12:51:00Z">
            <w:rPr>
              <w:color w:val="0000FF" w:themeColor="hyperlink"/>
              <w:u w:val="single"/>
            </w:rPr>
          </w:rPrChange>
        </w:rPr>
        <w:fldChar w:fldCharType="begin"/>
      </w:r>
      <w:r w:rsidRPr="004A68E5">
        <w:rPr>
          <w:lang w:val="en-GB"/>
          <w:rPrChange w:id="1071" w:author="David" w:date="2014-12-08T12:51:00Z">
            <w:rPr>
              <w:color w:val="0000FF" w:themeColor="hyperlink"/>
              <w:u w:val="single"/>
            </w:rPr>
          </w:rPrChange>
        </w:rPr>
        <w:instrText>HYPERLINK "http://refbase.iecolab.es/files/aspizua/2014/2714_Aspizua_etal2014.pdf"</w:instrText>
      </w:r>
      <w:r w:rsidRPr="004A68E5">
        <w:rPr>
          <w:lang w:val="en-GB"/>
          <w:rPrChange w:id="1072"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073" w:author="David" w:date="2014-12-08T12:51:00Z">
            <w:rPr>
              <w:rStyle w:val="Hipervnculo"/>
              <w:rFonts w:ascii="Times New Roman" w:hAnsi="Times New Roman" w:cs="Times New Roman"/>
              <w:lang w:val="es-ES"/>
            </w:rPr>
          </w:rPrChange>
        </w:rPr>
        <w:t>http://refbase.iecolab.es/files/aspizua/2014/2714_Aspizua_etal2014.pdf</w:t>
      </w:r>
      <w:r w:rsidRPr="004A68E5">
        <w:rPr>
          <w:lang w:val="en-GB"/>
          <w:rPrChange w:id="1074" w:author="David" w:date="2014-12-08T12:51:00Z">
            <w:rPr>
              <w:color w:val="0000FF" w:themeColor="hyperlink"/>
              <w:u w:val="single"/>
            </w:rPr>
          </w:rPrChange>
        </w:rPr>
        <w:fldChar w:fldCharType="end"/>
      </w:r>
      <w:r w:rsidRPr="004A68E5">
        <w:rPr>
          <w:rFonts w:ascii="Times New Roman" w:hAnsi="Times New Roman" w:cs="Times New Roman"/>
          <w:lang w:val="en-GB"/>
          <w:rPrChange w:id="1075" w:author="David" w:date="2014-12-08T12:51:00Z">
            <w:rPr>
              <w:rFonts w:ascii="Times New Roman" w:hAnsi="Times New Roman" w:cs="Times New Roman"/>
              <w:color w:val="0000FF" w:themeColor="hyperlink"/>
              <w:u w:val="single"/>
              <w:lang w:val="es-ES"/>
            </w:rPr>
          </w:rPrChange>
        </w:rPr>
        <w:t xml:space="preserve"> </w:t>
      </w:r>
    </w:p>
    <w:p w:rsidR="005C5285" w:rsidRPr="004A1518" w:rsidRDefault="004A68E5" w:rsidP="00DC1BB4">
      <w:pPr>
        <w:spacing w:line="276" w:lineRule="auto"/>
        <w:rPr>
          <w:rFonts w:ascii="Times New Roman" w:hAnsi="Times New Roman" w:cs="Times New Roman"/>
          <w:lang w:val="en-GB"/>
          <w:rPrChange w:id="1076" w:author="David" w:date="2014-12-08T12:51:00Z">
            <w:rPr>
              <w:rFonts w:ascii="Times New Roman" w:hAnsi="Times New Roman" w:cs="Times New Roman"/>
              <w:lang w:val="es-ES"/>
            </w:rPr>
          </w:rPrChange>
        </w:rPr>
      </w:pPr>
      <w:r w:rsidRPr="004A68E5">
        <w:rPr>
          <w:rFonts w:ascii="Times New Roman" w:hAnsi="Times New Roman" w:cs="Times New Roman"/>
          <w:lang w:val="en-GB"/>
          <w:rPrChange w:id="1077" w:author="David" w:date="2014-12-08T12:51:00Z">
            <w:rPr>
              <w:rFonts w:ascii="Times New Roman" w:hAnsi="Times New Roman" w:cs="Times New Roman"/>
              <w:color w:val="0000FF" w:themeColor="hyperlink"/>
              <w:u w:val="single"/>
              <w:lang w:val="es-ES"/>
            </w:rPr>
          </w:rPrChange>
        </w:rPr>
        <w:t>Bartolomé C, Álvarez-Jiménez J, Vaquero J, Costa M, Casermeiro MA, Giraldo J, Zamora J (2005) Los tipos de hábitats de interés comunitario de España. Ministerio de Medio Ambiente. Madrid</w:t>
      </w:r>
    </w:p>
    <w:p w:rsidR="003D5A2D" w:rsidRPr="004A1518" w:rsidRDefault="004A68E5" w:rsidP="00DC1BB4">
      <w:pPr>
        <w:spacing w:line="276" w:lineRule="auto"/>
        <w:rPr>
          <w:rFonts w:ascii="Times New Roman" w:hAnsi="Times New Roman" w:cs="Times New Roman"/>
          <w:lang w:val="en-GB"/>
          <w:rPrChange w:id="1078" w:author="David" w:date="2014-12-08T12:51:00Z">
            <w:rPr>
              <w:rFonts w:ascii="Times New Roman" w:hAnsi="Times New Roman" w:cs="Times New Roman"/>
              <w:lang w:val="es-ES"/>
            </w:rPr>
          </w:rPrChange>
        </w:rPr>
      </w:pPr>
      <w:r w:rsidRPr="004A68E5">
        <w:rPr>
          <w:rFonts w:ascii="Times New Roman" w:hAnsi="Times New Roman" w:cs="Times New Roman"/>
          <w:lang w:val="en-GB"/>
          <w:rPrChange w:id="1079" w:author="David" w:date="2014-12-08T12:51:00Z">
            <w:rPr>
              <w:rFonts w:ascii="Times New Roman" w:hAnsi="Times New Roman" w:cs="Times New Roman"/>
              <w:color w:val="0000FF" w:themeColor="hyperlink"/>
              <w:u w:val="single"/>
              <w:lang w:val="es-ES"/>
            </w:rPr>
          </w:rPrChange>
        </w:rPr>
        <w:t xml:space="preserve">Björnsen A (Ed) (2005) The GLOCHAMORE (Global Change and Mountain Regions) Research Strategy. Berne (Switzerland) and Vienna (Austria). Mountain Research Initiative Office and University of Vienna, 1– 48. </w:t>
      </w:r>
      <w:r w:rsidRPr="004A68E5">
        <w:rPr>
          <w:lang w:val="en-GB"/>
          <w:rPrChange w:id="1080" w:author="David" w:date="2014-12-08T12:51:00Z">
            <w:rPr>
              <w:color w:val="0000FF" w:themeColor="hyperlink"/>
              <w:u w:val="single"/>
            </w:rPr>
          </w:rPrChange>
        </w:rPr>
        <w:fldChar w:fldCharType="begin"/>
      </w:r>
      <w:r w:rsidRPr="004A68E5">
        <w:rPr>
          <w:lang w:val="en-GB"/>
          <w:rPrChange w:id="1081" w:author="David" w:date="2014-12-08T12:51:00Z">
            <w:rPr>
              <w:color w:val="0000FF" w:themeColor="hyperlink"/>
              <w:u w:val="single"/>
            </w:rPr>
          </w:rPrChange>
        </w:rPr>
        <w:instrText>HYPERLINK "http://unesdoc.unesco.org/images/0014/001471/147170E.pdf"</w:instrText>
      </w:r>
      <w:r w:rsidRPr="004A68E5">
        <w:rPr>
          <w:lang w:val="en-GB"/>
          <w:rPrChange w:id="1082"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083" w:author="David" w:date="2014-12-08T12:51:00Z">
            <w:rPr>
              <w:rStyle w:val="Hipervnculo"/>
              <w:rFonts w:ascii="Times New Roman" w:hAnsi="Times New Roman" w:cs="Times New Roman"/>
              <w:lang w:val="es-ES"/>
            </w:rPr>
          </w:rPrChange>
        </w:rPr>
        <w:t>http://unesdoc.unesco.org/images/0014/001471/147170E.pdf</w:t>
      </w:r>
      <w:r w:rsidRPr="004A68E5">
        <w:rPr>
          <w:lang w:val="en-GB"/>
          <w:rPrChange w:id="1084" w:author="David" w:date="2014-12-08T12:51:00Z">
            <w:rPr>
              <w:color w:val="0000FF" w:themeColor="hyperlink"/>
              <w:u w:val="single"/>
            </w:rPr>
          </w:rPrChange>
        </w:rPr>
        <w:fldChar w:fldCharType="end"/>
      </w:r>
      <w:r w:rsidRPr="004A68E5">
        <w:rPr>
          <w:rFonts w:ascii="Times New Roman" w:hAnsi="Times New Roman" w:cs="Times New Roman"/>
          <w:lang w:val="en-GB"/>
          <w:rPrChange w:id="1085" w:author="David" w:date="2014-12-08T12:51:00Z">
            <w:rPr>
              <w:rFonts w:ascii="Times New Roman" w:hAnsi="Times New Roman" w:cs="Times New Roman"/>
              <w:color w:val="0000FF" w:themeColor="hyperlink"/>
              <w:u w:val="single"/>
              <w:lang w:val="es-ES"/>
            </w:rPr>
          </w:rPrChange>
        </w:rPr>
        <w:t xml:space="preserve"> </w:t>
      </w:r>
    </w:p>
    <w:p w:rsidR="00FC55A2" w:rsidRPr="004A1518" w:rsidRDefault="004A68E5" w:rsidP="00DC1BB4">
      <w:pPr>
        <w:spacing w:line="276" w:lineRule="auto"/>
        <w:rPr>
          <w:rFonts w:ascii="Times New Roman" w:hAnsi="Times New Roman" w:cs="Times New Roman"/>
          <w:lang w:val="en-GB"/>
          <w:rPrChange w:id="1086" w:author="David" w:date="2014-12-08T12:51:00Z">
            <w:rPr>
              <w:rFonts w:ascii="Times New Roman" w:hAnsi="Times New Roman" w:cs="Times New Roman"/>
              <w:lang w:val="es-ES"/>
            </w:rPr>
          </w:rPrChange>
        </w:rPr>
      </w:pPr>
      <w:r w:rsidRPr="004A68E5">
        <w:rPr>
          <w:rFonts w:ascii="Times New Roman" w:hAnsi="Times New Roman" w:cs="Times New Roman"/>
          <w:lang w:val="en-GB"/>
          <w:rPrChange w:id="1087" w:author="David" w:date="2014-12-08T12:51:00Z">
            <w:rPr>
              <w:rFonts w:ascii="Times New Roman" w:hAnsi="Times New Roman" w:cs="Times New Roman"/>
              <w:color w:val="0000FF" w:themeColor="hyperlink"/>
              <w:u w:val="single"/>
              <w:lang w:val="es-ES"/>
            </w:rPr>
          </w:rPrChange>
        </w:rPr>
        <w:t>Blanca G (1996) Protección de la flora de Sierra Nevada (Granada y Almería). Conservación Vegetal 1: 6</w:t>
      </w:r>
    </w:p>
    <w:p w:rsidR="000F0A0C" w:rsidRPr="004A1518" w:rsidRDefault="004A68E5" w:rsidP="00DC1BB4">
      <w:pPr>
        <w:spacing w:line="276" w:lineRule="auto"/>
        <w:rPr>
          <w:rFonts w:ascii="Times New Roman" w:hAnsi="Times New Roman" w:cs="Times New Roman"/>
          <w:lang w:val="en-GB"/>
          <w:rPrChange w:id="1088" w:author="David" w:date="2014-12-08T12:51:00Z">
            <w:rPr>
              <w:rFonts w:ascii="Times New Roman" w:hAnsi="Times New Roman" w:cs="Times New Roman"/>
            </w:rPr>
          </w:rPrChange>
        </w:rPr>
      </w:pPr>
      <w:r w:rsidRPr="004A68E5">
        <w:rPr>
          <w:rFonts w:ascii="Times New Roman" w:hAnsi="Times New Roman" w:cs="Times New Roman"/>
          <w:lang w:val="en-GB"/>
          <w:rPrChange w:id="1089" w:author="David" w:date="2014-12-08T12:51:00Z">
            <w:rPr>
              <w:rFonts w:ascii="Times New Roman" w:hAnsi="Times New Roman" w:cs="Times New Roman"/>
              <w:color w:val="0000FF" w:themeColor="hyperlink"/>
              <w:u w:val="single"/>
              <w:lang w:val="es-ES"/>
            </w:rPr>
          </w:rPrChange>
        </w:rPr>
        <w:t xml:space="preserve">Blanca G, Cueto M, Martínez-Lirola MJ, Molero-Mesa J (1998) Threatened vascular flora of Sierra Nevada (Southern Spain). Biological Conservation 85 (3): 269-285. doi: </w:t>
      </w:r>
      <w:r w:rsidRPr="004A68E5">
        <w:rPr>
          <w:lang w:val="en-GB"/>
          <w:rPrChange w:id="1090" w:author="David" w:date="2014-12-08T12:51:00Z">
            <w:rPr>
              <w:color w:val="0000FF" w:themeColor="hyperlink"/>
              <w:u w:val="single"/>
            </w:rPr>
          </w:rPrChange>
        </w:rPr>
        <w:fldChar w:fldCharType="begin"/>
      </w:r>
      <w:r w:rsidRPr="004A68E5">
        <w:rPr>
          <w:lang w:val="en-GB"/>
          <w:rPrChange w:id="1091" w:author="David" w:date="2014-12-08T12:51:00Z">
            <w:rPr>
              <w:color w:val="0000FF" w:themeColor="hyperlink"/>
              <w:u w:val="single"/>
            </w:rPr>
          </w:rPrChange>
        </w:rPr>
        <w:instrText>HYPERLINK "http://dx.doi.org/10.1016/S0006-3207(97)00169-9"</w:instrText>
      </w:r>
      <w:r w:rsidRPr="004A68E5">
        <w:rPr>
          <w:lang w:val="en-GB"/>
          <w:rPrChange w:id="1092"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093" w:author="David" w:date="2014-12-08T12:51:00Z">
            <w:rPr>
              <w:rStyle w:val="Hipervnculo"/>
              <w:rFonts w:ascii="Times New Roman" w:hAnsi="Times New Roman" w:cs="Times New Roman"/>
            </w:rPr>
          </w:rPrChange>
        </w:rPr>
        <w:t>10.1016/S0006-3207(97)00169-9</w:t>
      </w:r>
      <w:r w:rsidRPr="004A68E5">
        <w:rPr>
          <w:lang w:val="en-GB"/>
          <w:rPrChange w:id="1094" w:author="David" w:date="2014-12-08T12:51:00Z">
            <w:rPr>
              <w:color w:val="0000FF" w:themeColor="hyperlink"/>
              <w:u w:val="single"/>
            </w:rPr>
          </w:rPrChange>
        </w:rPr>
        <w:fldChar w:fldCharType="end"/>
      </w:r>
      <w:r w:rsidRPr="004A68E5">
        <w:rPr>
          <w:rFonts w:ascii="Times New Roman" w:hAnsi="Times New Roman" w:cs="Times New Roman"/>
          <w:lang w:val="en-GB"/>
          <w:rPrChange w:id="1095" w:author="David" w:date="2014-12-08T12:51:00Z">
            <w:rPr>
              <w:rFonts w:ascii="Times New Roman" w:hAnsi="Times New Roman" w:cs="Times New Roman"/>
              <w:color w:val="0000FF" w:themeColor="hyperlink"/>
              <w:u w:val="single"/>
            </w:rPr>
          </w:rPrChange>
        </w:rPr>
        <w:t xml:space="preserve"> </w:t>
      </w:r>
    </w:p>
    <w:p w:rsidR="00E65E88" w:rsidRPr="004A1518" w:rsidRDefault="004A68E5" w:rsidP="00DC1BB4">
      <w:pPr>
        <w:spacing w:line="276" w:lineRule="auto"/>
        <w:rPr>
          <w:rFonts w:ascii="Times New Roman" w:hAnsi="Times New Roman" w:cs="Times New Roman"/>
          <w:lang w:val="en-GB"/>
          <w:rPrChange w:id="1096" w:author="David" w:date="2014-12-08T12:51:00Z">
            <w:rPr>
              <w:rFonts w:ascii="Times New Roman" w:hAnsi="Times New Roman" w:cs="Times New Roman"/>
            </w:rPr>
          </w:rPrChange>
        </w:rPr>
      </w:pPr>
      <w:r w:rsidRPr="004A68E5">
        <w:rPr>
          <w:rFonts w:ascii="Times New Roman" w:hAnsi="Times New Roman" w:cs="Times New Roman"/>
          <w:lang w:val="en-GB"/>
          <w:rPrChange w:id="1097" w:author="David" w:date="2014-12-08T12:51:00Z">
            <w:rPr>
              <w:rFonts w:ascii="Times New Roman" w:hAnsi="Times New Roman" w:cs="Times New Roman"/>
              <w:color w:val="0000FF" w:themeColor="hyperlink"/>
              <w:u w:val="single"/>
            </w:rPr>
          </w:rPrChange>
        </w:rPr>
        <w:t xml:space="preserve">Blanca G, Ruíz-Rejón M, Zamora R (1999) Taxonomic revision of the genus Pinguicula L. in the Iberian Peninsula. Folia Geobotanica 34(3): 337–361. </w:t>
      </w:r>
    </w:p>
    <w:p w:rsidR="00635A08" w:rsidRPr="004A1518" w:rsidRDefault="004A68E5" w:rsidP="00DC1BB4">
      <w:pPr>
        <w:spacing w:line="276" w:lineRule="auto"/>
        <w:rPr>
          <w:rFonts w:ascii="Times New Roman" w:hAnsi="Times New Roman" w:cs="Times New Roman"/>
          <w:lang w:val="en-GB"/>
          <w:rPrChange w:id="1098" w:author="David" w:date="2014-12-08T12:51:00Z">
            <w:rPr>
              <w:rFonts w:ascii="Times New Roman" w:hAnsi="Times New Roman" w:cs="Times New Roman"/>
            </w:rPr>
          </w:rPrChange>
        </w:rPr>
      </w:pPr>
      <w:r w:rsidRPr="004A68E5">
        <w:rPr>
          <w:rFonts w:ascii="Times New Roman" w:hAnsi="Times New Roman" w:cs="Times New Roman"/>
          <w:lang w:val="en-GB"/>
          <w:rPrChange w:id="1099" w:author="David" w:date="2014-12-08T12:51:00Z">
            <w:rPr>
              <w:rFonts w:ascii="Times New Roman" w:hAnsi="Times New Roman" w:cs="Times New Roman"/>
              <w:color w:val="0000FF" w:themeColor="hyperlink"/>
              <w:u w:val="single"/>
            </w:rPr>
          </w:rPrChange>
        </w:rPr>
        <w:t>Blanca G, López Onieva MR, Lorite J, Martínez Lirola MJ, Molero Mesa J, Quintas S, Ruíz-Girela M, Varo MA, Vidal S (2001) Flora amenazada y endémica de Sierra Nevada. Editorial Universidad de Granada. Granada. 410 pp.</w:t>
      </w:r>
    </w:p>
    <w:p w:rsidR="006411C9" w:rsidRPr="004A1518" w:rsidRDefault="004A68E5" w:rsidP="006411C9">
      <w:pPr>
        <w:spacing w:line="276" w:lineRule="auto"/>
        <w:rPr>
          <w:rFonts w:ascii="Times New Roman" w:hAnsi="Times New Roman" w:cs="Times New Roman"/>
          <w:lang w:val="en-GB"/>
          <w:rPrChange w:id="1100" w:author="David" w:date="2014-12-08T12:51:00Z">
            <w:rPr>
              <w:rFonts w:ascii="Times New Roman" w:hAnsi="Times New Roman" w:cs="Times New Roman"/>
            </w:rPr>
          </w:rPrChange>
        </w:rPr>
      </w:pPr>
      <w:r w:rsidRPr="004A68E5">
        <w:rPr>
          <w:rFonts w:ascii="Times New Roman" w:hAnsi="Times New Roman" w:cs="Times New Roman"/>
          <w:lang w:val="en-GB"/>
          <w:rPrChange w:id="1101" w:author="David" w:date="2014-12-08T12:51:00Z">
            <w:rPr>
              <w:rFonts w:ascii="Times New Roman" w:hAnsi="Times New Roman" w:cs="Times New Roman"/>
              <w:color w:val="0000FF" w:themeColor="hyperlink"/>
              <w:u w:val="single"/>
            </w:rPr>
          </w:rPrChange>
        </w:rPr>
        <w:t xml:space="preserve">Blanca G, Cabezudo B, Cueto M, Fernández-López C, Morales-Torres C  (Eds) (2011) Flora Vascular de Andalucía Oriental. Consejería de medio Ambiente, Junta de Andalucía, Sevilla. </w:t>
      </w:r>
    </w:p>
    <w:p w:rsidR="00FC55A2" w:rsidRPr="004A1518" w:rsidRDefault="004A68E5" w:rsidP="00DC1BB4">
      <w:pPr>
        <w:spacing w:line="276" w:lineRule="auto"/>
        <w:rPr>
          <w:rFonts w:ascii="Times New Roman" w:hAnsi="Times New Roman" w:cs="Times New Roman"/>
          <w:lang w:val="en-GB"/>
          <w:rPrChange w:id="1102" w:author="David" w:date="2014-12-08T12:51:00Z">
            <w:rPr>
              <w:rFonts w:ascii="Times New Roman" w:hAnsi="Times New Roman" w:cs="Times New Roman"/>
            </w:rPr>
          </w:rPrChange>
        </w:rPr>
      </w:pPr>
      <w:r w:rsidRPr="004A68E5">
        <w:rPr>
          <w:rFonts w:ascii="Times New Roman" w:hAnsi="Times New Roman" w:cs="Times New Roman"/>
          <w:lang w:val="en-GB"/>
          <w:rPrChange w:id="1103" w:author="David" w:date="2014-12-08T12:51:00Z">
            <w:rPr>
              <w:rFonts w:ascii="Times New Roman" w:hAnsi="Times New Roman" w:cs="Times New Roman"/>
              <w:color w:val="0000FF" w:themeColor="hyperlink"/>
              <w:u w:val="single"/>
            </w:rPr>
          </w:rPrChange>
        </w:rPr>
        <w:t xml:space="preserve">Bonet FJ, Pérez-Luque AJ, Moreno R, Zamora R (2010) Sierra Nevada Global Change Observatory. Structure and Basic Data. Environment Department (Andalusian Regional Government)–University of Granada, 1–48. </w:t>
      </w:r>
      <w:r w:rsidRPr="004A68E5">
        <w:rPr>
          <w:lang w:val="en-GB"/>
          <w:rPrChange w:id="1104" w:author="David" w:date="2014-12-08T12:51:00Z">
            <w:rPr>
              <w:color w:val="0000FF" w:themeColor="hyperlink"/>
              <w:u w:val="single"/>
            </w:rPr>
          </w:rPrChange>
        </w:rPr>
        <w:fldChar w:fldCharType="begin"/>
      </w:r>
      <w:r w:rsidRPr="004A68E5">
        <w:rPr>
          <w:lang w:val="en-GB"/>
          <w:rPrChange w:id="1105" w:author="David" w:date="2014-12-08T12:51:00Z">
            <w:rPr>
              <w:color w:val="0000FF" w:themeColor="hyperlink"/>
              <w:u w:val="single"/>
            </w:rPr>
          </w:rPrChange>
        </w:rPr>
        <w:instrText>HYPERLINK "http://refbase.iecolab.es/files/bonet/2010/2905_Bonet_etal2010.pdf"</w:instrText>
      </w:r>
      <w:r w:rsidRPr="004A68E5">
        <w:rPr>
          <w:lang w:val="en-GB"/>
          <w:rPrChange w:id="1106"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107" w:author="David" w:date="2014-12-08T12:51:00Z">
            <w:rPr>
              <w:rStyle w:val="Hipervnculo"/>
              <w:rFonts w:ascii="Times New Roman" w:hAnsi="Times New Roman" w:cs="Times New Roman"/>
            </w:rPr>
          </w:rPrChange>
        </w:rPr>
        <w:t>http://refbase.iecolab.es/files/bonet/2010/2905_Bonet_etal2010.pdf</w:t>
      </w:r>
      <w:r w:rsidRPr="004A68E5">
        <w:rPr>
          <w:lang w:val="en-GB"/>
          <w:rPrChange w:id="1108" w:author="David" w:date="2014-12-08T12:51:00Z">
            <w:rPr>
              <w:color w:val="0000FF" w:themeColor="hyperlink"/>
              <w:u w:val="single"/>
            </w:rPr>
          </w:rPrChange>
        </w:rPr>
        <w:fldChar w:fldCharType="end"/>
      </w:r>
      <w:r w:rsidRPr="004A68E5">
        <w:rPr>
          <w:rFonts w:ascii="Times New Roman" w:hAnsi="Times New Roman" w:cs="Times New Roman"/>
          <w:lang w:val="en-GB"/>
          <w:rPrChange w:id="1109" w:author="David" w:date="2014-12-08T12:51:00Z">
            <w:rPr>
              <w:rFonts w:ascii="Times New Roman" w:hAnsi="Times New Roman" w:cs="Times New Roman"/>
              <w:color w:val="0000FF" w:themeColor="hyperlink"/>
              <w:u w:val="single"/>
            </w:rPr>
          </w:rPrChange>
        </w:rPr>
        <w:t xml:space="preserve"> </w:t>
      </w:r>
    </w:p>
    <w:p w:rsidR="00FC55A2" w:rsidRPr="004A1518" w:rsidRDefault="004A68E5" w:rsidP="003D5A2D">
      <w:pPr>
        <w:spacing w:line="276" w:lineRule="auto"/>
        <w:rPr>
          <w:rFonts w:ascii="Times New Roman" w:hAnsi="Times New Roman" w:cs="Times New Roman"/>
          <w:lang w:val="en-GB"/>
          <w:rPrChange w:id="1110" w:author="David" w:date="2014-12-08T12:51:00Z">
            <w:rPr>
              <w:rFonts w:ascii="Times New Roman" w:hAnsi="Times New Roman" w:cs="Times New Roman"/>
            </w:rPr>
          </w:rPrChange>
        </w:rPr>
      </w:pPr>
      <w:r w:rsidRPr="004A68E5">
        <w:rPr>
          <w:rFonts w:ascii="Times New Roman" w:hAnsi="Times New Roman" w:cs="Times New Roman"/>
          <w:lang w:val="en-GB"/>
          <w:rPrChange w:id="1111" w:author="David" w:date="2014-12-08T12:51:00Z">
            <w:rPr>
              <w:rFonts w:ascii="Times New Roman" w:hAnsi="Times New Roman" w:cs="Times New Roman"/>
              <w:color w:val="0000FF" w:themeColor="hyperlink"/>
              <w:u w:val="single"/>
            </w:rPr>
          </w:rPrChange>
        </w:rPr>
        <w:t xml:space="preserve">Bonet FJ, Aspizua-Cantón R, Zamora R, Sánchez FJ, Cano-Manuel FJ, Henares I (2011) Sierra Nevada Observatory for monitoring global change: Towards the adaptive management of natural resources. In: Austrian MaB Comitee (Ed) Biosphere Reserves </w:t>
      </w:r>
      <w:r w:rsidRPr="004A68E5">
        <w:rPr>
          <w:rFonts w:ascii="Times New Roman" w:hAnsi="Times New Roman" w:cs="Times New Roman"/>
          <w:lang w:val="en-GB"/>
          <w:rPrChange w:id="1112" w:author="David" w:date="2014-12-08T12:51:00Z">
            <w:rPr>
              <w:rFonts w:ascii="Times New Roman" w:hAnsi="Times New Roman" w:cs="Times New Roman"/>
              <w:color w:val="0000FF" w:themeColor="hyperlink"/>
              <w:u w:val="single"/>
            </w:rPr>
          </w:rPrChange>
        </w:rPr>
        <w:lastRenderedPageBreak/>
        <w:t>in the mountains of the world. Excellence in the clouds?. Austrian Academy of Sciences Press, Vienna: 48-52.</w:t>
      </w:r>
    </w:p>
    <w:p w:rsidR="00C1735F" w:rsidRPr="004A1518" w:rsidRDefault="004A68E5" w:rsidP="00905CD2">
      <w:pPr>
        <w:spacing w:line="276" w:lineRule="auto"/>
        <w:rPr>
          <w:rFonts w:ascii="Times New Roman" w:hAnsi="Times New Roman" w:cs="Times New Roman"/>
          <w:lang w:val="en-GB"/>
          <w:rPrChange w:id="1113" w:author="David" w:date="2014-12-08T12:51:00Z">
            <w:rPr>
              <w:rFonts w:ascii="Times New Roman" w:hAnsi="Times New Roman" w:cs="Times New Roman"/>
              <w:lang w:val="es-ES"/>
            </w:rPr>
          </w:rPrChange>
        </w:rPr>
      </w:pPr>
      <w:r w:rsidRPr="004A68E5">
        <w:rPr>
          <w:rFonts w:ascii="Times New Roman" w:hAnsi="Times New Roman" w:cs="Times New Roman"/>
          <w:lang w:val="en-GB"/>
          <w:rPrChange w:id="1114" w:author="David" w:date="2014-12-08T12:51:00Z">
            <w:rPr>
              <w:rFonts w:ascii="Times New Roman" w:hAnsi="Times New Roman" w:cs="Times New Roman"/>
              <w:color w:val="0000FF" w:themeColor="hyperlink"/>
              <w:u w:val="single"/>
              <w:lang w:val="es-ES"/>
            </w:rPr>
          </w:rPrChange>
        </w:rPr>
        <w:t xml:space="preserve">Boza J, Robles AB, González-Rebollar JL (2007) El papel de la ganadería en las zonas áridas de Andalucía. In Rodero Franganillo A, Rodero Serrano E (Eds) La ganadería Andaluza en el siglo XXI. Patrimonio Ganadero Andaluz. Volumen I. Consejería de Agricultura y Pesca. Junta de Andalucía, 241–266. </w:t>
      </w:r>
    </w:p>
    <w:p w:rsidR="003D5A2D" w:rsidRPr="004A1518" w:rsidRDefault="004A68E5" w:rsidP="00484841">
      <w:pPr>
        <w:spacing w:line="276" w:lineRule="auto"/>
        <w:jc w:val="both"/>
        <w:rPr>
          <w:rFonts w:ascii="Times New Roman" w:hAnsi="Times New Roman" w:cs="Times New Roman"/>
          <w:lang w:val="en-GB"/>
          <w:rPrChange w:id="1115" w:author="David" w:date="2014-12-08T12:51:00Z">
            <w:rPr>
              <w:rFonts w:ascii="Times New Roman" w:hAnsi="Times New Roman" w:cs="Times New Roman"/>
            </w:rPr>
          </w:rPrChange>
        </w:rPr>
      </w:pPr>
      <w:r w:rsidRPr="004A68E5">
        <w:rPr>
          <w:rFonts w:ascii="Times New Roman" w:hAnsi="Times New Roman" w:cs="Times New Roman"/>
          <w:lang w:val="en-GB"/>
          <w:rPrChange w:id="1116" w:author="David" w:date="2014-12-08T12:51:00Z">
            <w:rPr>
              <w:rFonts w:ascii="Times New Roman" w:hAnsi="Times New Roman" w:cs="Times New Roman"/>
              <w:color w:val="0000FF" w:themeColor="hyperlink"/>
              <w:u w:val="single"/>
            </w:rPr>
          </w:rPrChange>
        </w:rPr>
        <w:t>Braun-Blanquet J (1964) Pflanzensoziologie. Springer Verlag, Wien, New York, 1 – 865.</w:t>
      </w:r>
    </w:p>
    <w:p w:rsidR="00B50FA0" w:rsidRPr="004A1518" w:rsidRDefault="004A68E5" w:rsidP="00484841">
      <w:pPr>
        <w:spacing w:line="276" w:lineRule="auto"/>
        <w:jc w:val="both"/>
        <w:rPr>
          <w:rFonts w:ascii="Times New Roman" w:hAnsi="Times New Roman" w:cs="Times New Roman"/>
          <w:lang w:val="en-GB"/>
          <w:rPrChange w:id="1117" w:author="David" w:date="2014-12-08T12:51:00Z">
            <w:rPr>
              <w:rFonts w:ascii="Times New Roman" w:hAnsi="Times New Roman" w:cs="Times New Roman"/>
              <w:lang w:val="es-ES"/>
            </w:rPr>
          </w:rPrChange>
        </w:rPr>
      </w:pPr>
      <w:r w:rsidRPr="004A68E5">
        <w:rPr>
          <w:rFonts w:ascii="Times New Roman" w:hAnsi="Times New Roman" w:cs="Times New Roman"/>
          <w:lang w:val="en-GB"/>
          <w:rPrChange w:id="1118" w:author="David" w:date="2014-12-08T12:51:00Z">
            <w:rPr>
              <w:rFonts w:ascii="Times New Roman" w:hAnsi="Times New Roman" w:cs="Times New Roman"/>
              <w:color w:val="0000FF" w:themeColor="hyperlink"/>
              <w:u w:val="single"/>
              <w:lang w:val="es-ES"/>
            </w:rPr>
          </w:rPrChange>
        </w:rPr>
        <w:t>Cabezudo B, Talavera S, Blanca G, Salazar C, Cueto M, Valdés B, Hernández-Bermejo JE, Herrera CM, Rodríguez-Hiraldo C, Navas D (2005) Lista roja de la flora vascular de Andalucía. Junta de Andalucía, Consejería de Medio Ambiente; Sevilla, Spain.</w:t>
      </w:r>
    </w:p>
    <w:p w:rsidR="00FC55A2" w:rsidRPr="004A1518" w:rsidRDefault="004A68E5" w:rsidP="00424899">
      <w:pPr>
        <w:spacing w:line="276" w:lineRule="auto"/>
        <w:rPr>
          <w:rFonts w:ascii="Times New Roman" w:hAnsi="Times New Roman" w:cs="Times New Roman"/>
          <w:lang w:val="en-GB"/>
          <w:rPrChange w:id="1119" w:author="David" w:date="2014-12-08T12:51:00Z">
            <w:rPr>
              <w:rFonts w:ascii="Times New Roman" w:hAnsi="Times New Roman" w:cs="Times New Roman"/>
            </w:rPr>
          </w:rPrChange>
        </w:rPr>
      </w:pPr>
      <w:r w:rsidRPr="004A68E5">
        <w:rPr>
          <w:rFonts w:ascii="Times New Roman" w:hAnsi="Times New Roman" w:cs="Times New Roman"/>
          <w:lang w:val="en-GB"/>
          <w:rPrChange w:id="1120" w:author="David" w:date="2014-12-08T12:51:00Z">
            <w:rPr>
              <w:rFonts w:ascii="Times New Roman" w:hAnsi="Times New Roman" w:cs="Times New Roman"/>
              <w:color w:val="0000FF" w:themeColor="hyperlink"/>
              <w:u w:val="single"/>
              <w:lang w:val="es-ES"/>
            </w:rPr>
          </w:rPrChange>
        </w:rPr>
        <w:t xml:space="preserve">Cañadas EM, Fenu G, Peñas J, Lorite J, Mattana E, Bacchetta G (2014) Hotspots within hotspots: Endemic plant richness, environmental drivers, and implications for conservation. Biological Conservation 170: 282–291 doi: </w:t>
      </w:r>
      <w:r w:rsidRPr="004A68E5">
        <w:rPr>
          <w:lang w:val="en-GB"/>
          <w:rPrChange w:id="1121" w:author="David" w:date="2014-12-08T12:51:00Z">
            <w:rPr>
              <w:color w:val="0000FF" w:themeColor="hyperlink"/>
              <w:u w:val="single"/>
            </w:rPr>
          </w:rPrChange>
        </w:rPr>
        <w:fldChar w:fldCharType="begin"/>
      </w:r>
      <w:r w:rsidRPr="004A68E5">
        <w:rPr>
          <w:lang w:val="en-GB"/>
          <w:rPrChange w:id="1122" w:author="David" w:date="2014-12-08T12:51:00Z">
            <w:rPr>
              <w:color w:val="0000FF" w:themeColor="hyperlink"/>
              <w:u w:val="single"/>
            </w:rPr>
          </w:rPrChange>
        </w:rPr>
        <w:instrText>HYPERLINK "http://dx.doi.org/10.1016/j.biocon.2013.12.007"</w:instrText>
      </w:r>
      <w:r w:rsidRPr="004A68E5">
        <w:rPr>
          <w:lang w:val="en-GB"/>
          <w:rPrChange w:id="1123"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124" w:author="David" w:date="2014-12-08T12:51:00Z">
            <w:rPr>
              <w:rStyle w:val="Hipervnculo"/>
              <w:rFonts w:ascii="Times New Roman" w:hAnsi="Times New Roman" w:cs="Times New Roman"/>
            </w:rPr>
          </w:rPrChange>
        </w:rPr>
        <w:t>10.1016/j.biocon.2013.12.007</w:t>
      </w:r>
      <w:r w:rsidRPr="004A68E5">
        <w:rPr>
          <w:lang w:val="en-GB"/>
          <w:rPrChange w:id="1125" w:author="David" w:date="2014-12-08T12:51:00Z">
            <w:rPr>
              <w:color w:val="0000FF" w:themeColor="hyperlink"/>
              <w:u w:val="single"/>
            </w:rPr>
          </w:rPrChange>
        </w:rPr>
        <w:fldChar w:fldCharType="end"/>
      </w:r>
    </w:p>
    <w:p w:rsidR="00FA7D9E" w:rsidRPr="004A1518" w:rsidRDefault="004A68E5" w:rsidP="00FA7D9E">
      <w:pPr>
        <w:spacing w:line="276" w:lineRule="auto"/>
        <w:rPr>
          <w:rFonts w:ascii="Times New Roman" w:hAnsi="Times New Roman" w:cs="Times New Roman"/>
          <w:lang w:val="en-GB"/>
          <w:rPrChange w:id="1126" w:author="David" w:date="2014-12-08T12:51:00Z">
            <w:rPr>
              <w:rFonts w:ascii="Times New Roman" w:hAnsi="Times New Roman" w:cs="Times New Roman"/>
            </w:rPr>
          </w:rPrChange>
        </w:rPr>
      </w:pPr>
      <w:r w:rsidRPr="004A68E5">
        <w:rPr>
          <w:rFonts w:ascii="Times New Roman" w:hAnsi="Times New Roman" w:cs="Times New Roman"/>
          <w:lang w:val="en-GB"/>
          <w:rPrChange w:id="1127" w:author="David" w:date="2014-12-08T12:51:00Z">
            <w:rPr>
              <w:rFonts w:ascii="Times New Roman" w:hAnsi="Times New Roman" w:cs="Times New Roman"/>
              <w:color w:val="0000FF" w:themeColor="hyperlink"/>
              <w:u w:val="single"/>
            </w:rPr>
          </w:rPrChange>
        </w:rPr>
        <w:t>Castroviejo S (Ed) (1986–2005) Flora Iberica. Real Jardín Botánico CSIC, Madrid.</w:t>
      </w:r>
    </w:p>
    <w:p w:rsidR="00FA7D9E" w:rsidRPr="004A1518" w:rsidRDefault="004A68E5" w:rsidP="00FA7D9E">
      <w:pPr>
        <w:spacing w:line="276" w:lineRule="auto"/>
        <w:rPr>
          <w:rFonts w:ascii="Times New Roman" w:hAnsi="Times New Roman" w:cs="Times New Roman"/>
          <w:lang w:val="en-GB"/>
          <w:rPrChange w:id="1128" w:author="David" w:date="2014-12-08T12:51:00Z">
            <w:rPr>
              <w:rFonts w:ascii="Times New Roman" w:hAnsi="Times New Roman" w:cs="Times New Roman"/>
            </w:rPr>
          </w:rPrChange>
        </w:rPr>
      </w:pPr>
      <w:r w:rsidRPr="004A68E5">
        <w:rPr>
          <w:rFonts w:ascii="Times New Roman" w:hAnsi="Times New Roman" w:cs="Times New Roman"/>
          <w:lang w:val="en-GB"/>
          <w:rPrChange w:id="1129" w:author="David" w:date="2014-12-08T12:51:00Z">
            <w:rPr>
              <w:rFonts w:ascii="Times New Roman" w:hAnsi="Times New Roman" w:cs="Times New Roman"/>
              <w:color w:val="0000FF" w:themeColor="hyperlink"/>
              <w:u w:val="single"/>
            </w:rPr>
          </w:rPrChange>
        </w:rPr>
        <w:t>Castroviejo S (Ed) (2001) Claves de Flora Ibérica. Plantas Vasculares de la Península Ibérica e Islas Baleares. Volumen 1. Consejo Superior de Investigaciones Científicas. Real Jardín Botánico, Madrid.</w:t>
      </w:r>
    </w:p>
    <w:p w:rsidR="000E63BF" w:rsidRPr="004A1518" w:rsidRDefault="004A68E5" w:rsidP="00424899">
      <w:pPr>
        <w:spacing w:line="276" w:lineRule="auto"/>
        <w:rPr>
          <w:rFonts w:ascii="Times New Roman" w:hAnsi="Times New Roman" w:cs="Times New Roman"/>
          <w:lang w:val="en-GB"/>
          <w:rPrChange w:id="1130" w:author="David" w:date="2014-12-08T12:51:00Z">
            <w:rPr>
              <w:rFonts w:ascii="Times New Roman" w:hAnsi="Times New Roman" w:cs="Times New Roman"/>
            </w:rPr>
          </w:rPrChange>
        </w:rPr>
      </w:pPr>
      <w:r w:rsidRPr="004A68E5">
        <w:rPr>
          <w:rFonts w:ascii="Times New Roman" w:hAnsi="Times New Roman" w:cs="Times New Roman"/>
          <w:lang w:val="en-GB"/>
          <w:rPrChange w:id="1131" w:author="David" w:date="2014-12-08T12:51:00Z">
            <w:rPr>
              <w:rFonts w:ascii="Times New Roman" w:hAnsi="Times New Roman" w:cs="Times New Roman"/>
              <w:color w:val="0000FF" w:themeColor="hyperlink"/>
              <w:u w:val="single"/>
            </w:rPr>
          </w:rPrChange>
        </w:rPr>
        <w:t xml:space="preserve">Cayuela L, Oksanen J (2014) Taxonstand: Taxonomic standardisation of plant species names. R package version 1.3. </w:t>
      </w:r>
      <w:r w:rsidRPr="004A68E5">
        <w:rPr>
          <w:lang w:val="en-GB"/>
          <w:rPrChange w:id="1132" w:author="David" w:date="2014-12-08T12:51:00Z">
            <w:rPr>
              <w:color w:val="0000FF" w:themeColor="hyperlink"/>
              <w:u w:val="single"/>
            </w:rPr>
          </w:rPrChange>
        </w:rPr>
        <w:fldChar w:fldCharType="begin"/>
      </w:r>
      <w:r w:rsidRPr="004A68E5">
        <w:rPr>
          <w:lang w:val="en-GB"/>
          <w:rPrChange w:id="1133" w:author="David" w:date="2014-12-08T12:51:00Z">
            <w:rPr>
              <w:color w:val="0000FF" w:themeColor="hyperlink"/>
              <w:u w:val="single"/>
            </w:rPr>
          </w:rPrChange>
        </w:rPr>
        <w:instrText>HYPERLINK "http://CRAN.R-project.org/package=Taxonstand"</w:instrText>
      </w:r>
      <w:r w:rsidRPr="004A68E5">
        <w:rPr>
          <w:lang w:val="en-GB"/>
          <w:rPrChange w:id="1134"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135" w:author="David" w:date="2014-12-08T12:51:00Z">
            <w:rPr>
              <w:rStyle w:val="Hipervnculo"/>
              <w:rFonts w:ascii="Times New Roman" w:hAnsi="Times New Roman" w:cs="Times New Roman"/>
            </w:rPr>
          </w:rPrChange>
        </w:rPr>
        <w:t>http://CRAN.R-project.org/package=Taxonstand</w:t>
      </w:r>
      <w:r w:rsidRPr="004A68E5">
        <w:rPr>
          <w:lang w:val="en-GB"/>
          <w:rPrChange w:id="1136" w:author="David" w:date="2014-12-08T12:51:00Z">
            <w:rPr>
              <w:color w:val="0000FF" w:themeColor="hyperlink"/>
              <w:u w:val="single"/>
            </w:rPr>
          </w:rPrChange>
        </w:rPr>
        <w:fldChar w:fldCharType="end"/>
      </w:r>
      <w:r w:rsidRPr="004A68E5">
        <w:rPr>
          <w:rFonts w:ascii="Times New Roman" w:hAnsi="Times New Roman" w:cs="Times New Roman"/>
          <w:lang w:val="en-GB"/>
          <w:rPrChange w:id="1137" w:author="David" w:date="2014-12-08T12:51:00Z">
            <w:rPr>
              <w:rFonts w:ascii="Times New Roman" w:hAnsi="Times New Roman" w:cs="Times New Roman"/>
              <w:color w:val="0000FF" w:themeColor="hyperlink"/>
              <w:u w:val="single"/>
            </w:rPr>
          </w:rPrChange>
        </w:rPr>
        <w:t xml:space="preserve"> </w:t>
      </w:r>
    </w:p>
    <w:p w:rsidR="00FC55A2" w:rsidRPr="004A1518" w:rsidRDefault="004A68E5" w:rsidP="00424899">
      <w:pPr>
        <w:spacing w:line="276" w:lineRule="auto"/>
        <w:rPr>
          <w:rFonts w:ascii="Times New Roman" w:hAnsi="Times New Roman" w:cs="Times New Roman"/>
          <w:lang w:val="en-GB"/>
          <w:rPrChange w:id="1138" w:author="David" w:date="2014-12-08T12:51:00Z">
            <w:rPr>
              <w:rFonts w:ascii="Times New Roman" w:hAnsi="Times New Roman" w:cs="Times New Roman"/>
            </w:rPr>
          </w:rPrChange>
        </w:rPr>
      </w:pPr>
      <w:r w:rsidRPr="004A68E5">
        <w:rPr>
          <w:rFonts w:ascii="Times New Roman" w:hAnsi="Times New Roman" w:cs="Times New Roman"/>
          <w:lang w:val="en-GB"/>
          <w:rPrChange w:id="1139" w:author="David" w:date="2014-12-08T12:51:00Z">
            <w:rPr>
              <w:rFonts w:ascii="Times New Roman" w:hAnsi="Times New Roman" w:cs="Times New Roman"/>
              <w:color w:val="0000FF" w:themeColor="hyperlink"/>
              <w:u w:val="single"/>
            </w:rPr>
          </w:rPrChange>
        </w:rPr>
        <w:t xml:space="preserve">Chamberlain SA, Szöcs E (2013) taxize: taxonomic search and retrieval in R. F1000Research 2: 191. doi: </w:t>
      </w:r>
      <w:r w:rsidRPr="004A68E5">
        <w:rPr>
          <w:lang w:val="en-GB"/>
          <w:rPrChange w:id="1140" w:author="David" w:date="2014-12-08T12:51:00Z">
            <w:rPr>
              <w:color w:val="0000FF" w:themeColor="hyperlink"/>
              <w:u w:val="single"/>
            </w:rPr>
          </w:rPrChange>
        </w:rPr>
        <w:fldChar w:fldCharType="begin"/>
      </w:r>
      <w:r w:rsidRPr="004A68E5">
        <w:rPr>
          <w:lang w:val="en-GB"/>
          <w:rPrChange w:id="1141" w:author="David" w:date="2014-12-08T12:51:00Z">
            <w:rPr>
              <w:color w:val="0000FF" w:themeColor="hyperlink"/>
              <w:u w:val="single"/>
            </w:rPr>
          </w:rPrChange>
        </w:rPr>
        <w:instrText>HYPERLINK "https://dx.doi.org/10.12688/f1000research.2-191.v2"</w:instrText>
      </w:r>
      <w:r w:rsidRPr="004A68E5">
        <w:rPr>
          <w:lang w:val="en-GB"/>
          <w:rPrChange w:id="1142"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143" w:author="David" w:date="2014-12-08T12:51:00Z">
            <w:rPr>
              <w:rStyle w:val="Hipervnculo"/>
              <w:rFonts w:ascii="Times New Roman" w:hAnsi="Times New Roman" w:cs="Times New Roman"/>
            </w:rPr>
          </w:rPrChange>
        </w:rPr>
        <w:t>10.12688/f1000research.2-191.v2</w:t>
      </w:r>
      <w:r w:rsidRPr="004A68E5">
        <w:rPr>
          <w:lang w:val="en-GB"/>
          <w:rPrChange w:id="1144" w:author="David" w:date="2014-12-08T12:51:00Z">
            <w:rPr>
              <w:color w:val="0000FF" w:themeColor="hyperlink"/>
              <w:u w:val="single"/>
            </w:rPr>
          </w:rPrChange>
        </w:rPr>
        <w:fldChar w:fldCharType="end"/>
      </w:r>
      <w:r w:rsidRPr="004A68E5">
        <w:rPr>
          <w:rFonts w:ascii="Times New Roman" w:hAnsi="Times New Roman" w:cs="Times New Roman"/>
          <w:lang w:val="en-GB"/>
          <w:rPrChange w:id="1145" w:author="David" w:date="2014-12-08T12:51:00Z">
            <w:rPr>
              <w:rFonts w:ascii="Times New Roman" w:hAnsi="Times New Roman" w:cs="Times New Roman"/>
              <w:color w:val="0000FF" w:themeColor="hyperlink"/>
              <w:u w:val="single"/>
            </w:rPr>
          </w:rPrChange>
        </w:rPr>
        <w:t xml:space="preserve"> </w:t>
      </w:r>
    </w:p>
    <w:p w:rsidR="00FC55A2" w:rsidRPr="004A1518" w:rsidRDefault="004A68E5" w:rsidP="00424899">
      <w:pPr>
        <w:spacing w:line="276" w:lineRule="auto"/>
        <w:rPr>
          <w:rFonts w:ascii="Times New Roman" w:hAnsi="Times New Roman" w:cs="Times New Roman"/>
          <w:lang w:val="en-GB"/>
          <w:rPrChange w:id="1146" w:author="David" w:date="2014-12-08T12:51:00Z">
            <w:rPr>
              <w:rFonts w:ascii="Times New Roman" w:hAnsi="Times New Roman" w:cs="Times New Roman"/>
            </w:rPr>
          </w:rPrChange>
        </w:rPr>
      </w:pPr>
      <w:r w:rsidRPr="004A68E5">
        <w:rPr>
          <w:rFonts w:ascii="Times New Roman" w:hAnsi="Times New Roman" w:cs="Times New Roman"/>
          <w:lang w:val="en-GB"/>
          <w:rPrChange w:id="1147" w:author="David" w:date="2014-12-08T12:51:00Z">
            <w:rPr>
              <w:rFonts w:ascii="Times New Roman" w:hAnsi="Times New Roman" w:cs="Times New Roman"/>
              <w:color w:val="0000FF" w:themeColor="hyperlink"/>
              <w:u w:val="single"/>
            </w:rPr>
          </w:rPrChange>
        </w:rPr>
        <w:t xml:space="preserve">Chamberlain S, Szocs E, Boettiger C, Ram K, Bartomeus I, Baumgartner J (2014) taxize: Taxonomic information from around the web. R package version 0.3.0. </w:t>
      </w:r>
      <w:r w:rsidRPr="004A68E5">
        <w:rPr>
          <w:lang w:val="en-GB"/>
          <w:rPrChange w:id="1148" w:author="David" w:date="2014-12-08T12:51:00Z">
            <w:rPr>
              <w:color w:val="0000FF" w:themeColor="hyperlink"/>
              <w:u w:val="single"/>
            </w:rPr>
          </w:rPrChange>
        </w:rPr>
        <w:fldChar w:fldCharType="begin"/>
      </w:r>
      <w:r w:rsidRPr="004A68E5">
        <w:rPr>
          <w:lang w:val="en-GB"/>
          <w:rPrChange w:id="1149" w:author="David" w:date="2014-12-08T12:51:00Z">
            <w:rPr>
              <w:color w:val="0000FF" w:themeColor="hyperlink"/>
              <w:u w:val="single"/>
            </w:rPr>
          </w:rPrChange>
        </w:rPr>
        <w:instrText>HYPERLINK "https://github.com/ropensci/taxize"</w:instrText>
      </w:r>
      <w:r w:rsidRPr="004A68E5">
        <w:rPr>
          <w:lang w:val="en-GB"/>
          <w:rPrChange w:id="1150"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151" w:author="David" w:date="2014-12-08T12:51:00Z">
            <w:rPr>
              <w:rStyle w:val="Hipervnculo"/>
              <w:rFonts w:ascii="Times New Roman" w:hAnsi="Times New Roman" w:cs="Times New Roman"/>
            </w:rPr>
          </w:rPrChange>
        </w:rPr>
        <w:t>https://github.com/ropensci/taxize</w:t>
      </w:r>
      <w:r w:rsidRPr="004A68E5">
        <w:rPr>
          <w:lang w:val="en-GB"/>
          <w:rPrChange w:id="1152" w:author="David" w:date="2014-12-08T12:51:00Z">
            <w:rPr>
              <w:color w:val="0000FF" w:themeColor="hyperlink"/>
              <w:u w:val="single"/>
            </w:rPr>
          </w:rPrChange>
        </w:rPr>
        <w:fldChar w:fldCharType="end"/>
      </w:r>
      <w:r w:rsidRPr="004A68E5">
        <w:rPr>
          <w:rFonts w:ascii="Times New Roman" w:hAnsi="Times New Roman" w:cs="Times New Roman"/>
          <w:lang w:val="en-GB"/>
          <w:rPrChange w:id="1153" w:author="David" w:date="2014-12-08T12:51:00Z">
            <w:rPr>
              <w:rFonts w:ascii="Times New Roman" w:hAnsi="Times New Roman" w:cs="Times New Roman"/>
              <w:color w:val="0000FF" w:themeColor="hyperlink"/>
              <w:u w:val="single"/>
            </w:rPr>
          </w:rPrChange>
        </w:rPr>
        <w:t xml:space="preserve"> </w:t>
      </w:r>
    </w:p>
    <w:p w:rsidR="00FC55A2" w:rsidRPr="004A1518" w:rsidRDefault="004A68E5" w:rsidP="00134DAA">
      <w:pPr>
        <w:spacing w:line="276" w:lineRule="auto"/>
        <w:rPr>
          <w:rFonts w:ascii="Times New Roman" w:hAnsi="Times New Roman" w:cs="Times New Roman"/>
          <w:lang w:val="en-GB"/>
          <w:rPrChange w:id="1154" w:author="David" w:date="2014-12-08T12:51:00Z">
            <w:rPr>
              <w:rFonts w:ascii="Times New Roman" w:hAnsi="Times New Roman" w:cs="Times New Roman"/>
            </w:rPr>
          </w:rPrChange>
        </w:rPr>
      </w:pPr>
      <w:r w:rsidRPr="004A68E5">
        <w:rPr>
          <w:rFonts w:ascii="Times New Roman" w:hAnsi="Times New Roman" w:cs="Times New Roman"/>
          <w:lang w:val="en-GB"/>
          <w:rPrChange w:id="1155" w:author="David" w:date="2014-12-08T12:51:00Z">
            <w:rPr>
              <w:rFonts w:ascii="Times New Roman" w:hAnsi="Times New Roman" w:cs="Times New Roman"/>
              <w:color w:val="0000FF" w:themeColor="hyperlink"/>
              <w:u w:val="single"/>
            </w:rPr>
          </w:rPrChange>
        </w:rPr>
        <w:t>Chapman AD (2005a) Principles and Methods of Data Cleaning – Primary Species and Species-Occurrence Data, version 1.0. Global Biodiversity Information Facility, Copenhagen, 75 pp. </w:t>
      </w:r>
      <w:r w:rsidRPr="004A68E5">
        <w:rPr>
          <w:lang w:val="en-GB"/>
          <w:rPrChange w:id="1156" w:author="David" w:date="2014-12-08T12:51:00Z">
            <w:rPr>
              <w:color w:val="0000FF" w:themeColor="hyperlink"/>
              <w:u w:val="single"/>
            </w:rPr>
          </w:rPrChange>
        </w:rPr>
        <w:fldChar w:fldCharType="begin"/>
      </w:r>
      <w:r w:rsidRPr="004A68E5">
        <w:rPr>
          <w:lang w:val="en-GB"/>
          <w:rPrChange w:id="1157" w:author="David" w:date="2014-12-08T12:51:00Z">
            <w:rPr>
              <w:color w:val="0000FF" w:themeColor="hyperlink"/>
              <w:u w:val="single"/>
            </w:rPr>
          </w:rPrChange>
        </w:rPr>
        <w:instrText>HYPERLINK "http://www.gbif.org/orc/?doc_id=1262"</w:instrText>
      </w:r>
      <w:r w:rsidRPr="004A68E5">
        <w:rPr>
          <w:lang w:val="en-GB"/>
          <w:rPrChange w:id="1158"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159" w:author="David" w:date="2014-12-08T12:51:00Z">
            <w:rPr>
              <w:rStyle w:val="Hipervnculo"/>
              <w:rFonts w:ascii="Times New Roman" w:hAnsi="Times New Roman" w:cs="Times New Roman"/>
            </w:rPr>
          </w:rPrChange>
        </w:rPr>
        <w:t>http://www.gbif.org/orc/?doc_id=1262</w:t>
      </w:r>
      <w:r w:rsidRPr="004A68E5">
        <w:rPr>
          <w:lang w:val="en-GB"/>
          <w:rPrChange w:id="1160" w:author="David" w:date="2014-12-08T12:51:00Z">
            <w:rPr>
              <w:color w:val="0000FF" w:themeColor="hyperlink"/>
              <w:u w:val="single"/>
            </w:rPr>
          </w:rPrChange>
        </w:rPr>
        <w:fldChar w:fldCharType="end"/>
      </w:r>
      <w:r w:rsidRPr="004A68E5">
        <w:rPr>
          <w:rFonts w:ascii="Times New Roman" w:hAnsi="Times New Roman" w:cs="Times New Roman"/>
          <w:lang w:val="en-GB"/>
          <w:rPrChange w:id="1161" w:author="David" w:date="2014-12-08T12:51:00Z">
            <w:rPr>
              <w:rFonts w:ascii="Times New Roman" w:hAnsi="Times New Roman" w:cs="Times New Roman"/>
              <w:color w:val="0000FF" w:themeColor="hyperlink"/>
              <w:u w:val="single"/>
            </w:rPr>
          </w:rPrChange>
        </w:rPr>
        <w:t xml:space="preserve"> </w:t>
      </w:r>
    </w:p>
    <w:p w:rsidR="00FC55A2" w:rsidRPr="004A1518" w:rsidRDefault="004A68E5" w:rsidP="00134DAA">
      <w:pPr>
        <w:spacing w:line="276" w:lineRule="auto"/>
        <w:rPr>
          <w:rFonts w:ascii="Times New Roman" w:hAnsi="Times New Roman" w:cs="Times New Roman"/>
          <w:lang w:val="en-GB"/>
          <w:rPrChange w:id="1162" w:author="David" w:date="2014-12-08T12:51:00Z">
            <w:rPr>
              <w:rFonts w:ascii="Times New Roman" w:hAnsi="Times New Roman" w:cs="Times New Roman"/>
            </w:rPr>
          </w:rPrChange>
        </w:rPr>
      </w:pPr>
      <w:r w:rsidRPr="004A68E5">
        <w:rPr>
          <w:rFonts w:ascii="Times New Roman" w:hAnsi="Times New Roman" w:cs="Times New Roman"/>
          <w:lang w:val="en-GB"/>
          <w:rPrChange w:id="1163" w:author="David" w:date="2014-12-08T12:51:00Z">
            <w:rPr>
              <w:rFonts w:ascii="Times New Roman" w:hAnsi="Times New Roman" w:cs="Times New Roman"/>
              <w:color w:val="0000FF" w:themeColor="hyperlink"/>
              <w:u w:val="single"/>
            </w:rPr>
          </w:rPrChange>
        </w:rPr>
        <w:t>Chapman AD (2005b) Principles of Data Quality, version 1.0. Global Biodiversity Information Facility, Copenhagen, 61 pp. </w:t>
      </w:r>
      <w:r w:rsidRPr="004A68E5">
        <w:rPr>
          <w:lang w:val="en-GB"/>
          <w:rPrChange w:id="1164" w:author="David" w:date="2014-12-08T12:51:00Z">
            <w:rPr>
              <w:color w:val="0000FF" w:themeColor="hyperlink"/>
              <w:u w:val="single"/>
            </w:rPr>
          </w:rPrChange>
        </w:rPr>
        <w:fldChar w:fldCharType="begin"/>
      </w:r>
      <w:r w:rsidRPr="004A68E5">
        <w:rPr>
          <w:lang w:val="en-GB"/>
          <w:rPrChange w:id="1165" w:author="David" w:date="2014-12-08T12:51:00Z">
            <w:rPr>
              <w:color w:val="0000FF" w:themeColor="hyperlink"/>
              <w:u w:val="single"/>
            </w:rPr>
          </w:rPrChange>
        </w:rPr>
        <w:instrText>HYPERLINK "http://www.gbif.org/orc/?doc_id=1229"</w:instrText>
      </w:r>
      <w:r w:rsidRPr="004A68E5">
        <w:rPr>
          <w:lang w:val="en-GB"/>
          <w:rPrChange w:id="1166"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167" w:author="David" w:date="2014-12-08T12:51:00Z">
            <w:rPr>
              <w:rStyle w:val="Hipervnculo"/>
              <w:rFonts w:ascii="Times New Roman" w:hAnsi="Times New Roman" w:cs="Times New Roman"/>
            </w:rPr>
          </w:rPrChange>
        </w:rPr>
        <w:t>http://www.gbif.org/orc/?doc_id=1229</w:t>
      </w:r>
      <w:r w:rsidRPr="004A68E5">
        <w:rPr>
          <w:lang w:val="en-GB"/>
          <w:rPrChange w:id="1168" w:author="David" w:date="2014-12-08T12:51:00Z">
            <w:rPr>
              <w:color w:val="0000FF" w:themeColor="hyperlink"/>
              <w:u w:val="single"/>
            </w:rPr>
          </w:rPrChange>
        </w:rPr>
        <w:fldChar w:fldCharType="end"/>
      </w:r>
      <w:r w:rsidRPr="004A68E5">
        <w:rPr>
          <w:rFonts w:ascii="Times New Roman" w:hAnsi="Times New Roman" w:cs="Times New Roman"/>
          <w:lang w:val="en-GB"/>
          <w:rPrChange w:id="1169" w:author="David" w:date="2014-12-08T12:51:00Z">
            <w:rPr>
              <w:rFonts w:ascii="Times New Roman" w:hAnsi="Times New Roman" w:cs="Times New Roman"/>
              <w:color w:val="0000FF" w:themeColor="hyperlink"/>
              <w:u w:val="single"/>
            </w:rPr>
          </w:rPrChange>
        </w:rPr>
        <w:t xml:space="preserve"> </w:t>
      </w:r>
    </w:p>
    <w:p w:rsidR="00FC55A2" w:rsidRPr="004A1518" w:rsidRDefault="004A68E5" w:rsidP="00424899">
      <w:pPr>
        <w:spacing w:line="276" w:lineRule="auto"/>
        <w:rPr>
          <w:rStyle w:val="Hipervnculo"/>
          <w:rFonts w:ascii="Times New Roman" w:hAnsi="Times New Roman" w:cs="Times New Roman"/>
          <w:lang w:val="en-GB"/>
          <w:rPrChange w:id="1170" w:author="David" w:date="2014-12-08T12:51:00Z">
            <w:rPr>
              <w:rStyle w:val="Hipervnculo"/>
              <w:rFonts w:ascii="Times New Roman" w:hAnsi="Times New Roman" w:cs="Times New Roman"/>
            </w:rPr>
          </w:rPrChange>
        </w:rPr>
      </w:pPr>
      <w:r w:rsidRPr="004A68E5">
        <w:rPr>
          <w:rFonts w:ascii="Times New Roman" w:hAnsi="Times New Roman" w:cs="Times New Roman"/>
          <w:lang w:val="en-GB"/>
          <w:rPrChange w:id="1171" w:author="David" w:date="2014-12-08T12:51:00Z">
            <w:rPr>
              <w:rFonts w:ascii="Times New Roman" w:hAnsi="Times New Roman" w:cs="Times New Roman"/>
              <w:color w:val="0000FF" w:themeColor="hyperlink"/>
              <w:u w:val="single"/>
            </w:rPr>
          </w:rPrChange>
        </w:rPr>
        <w:t xml:space="preserve">Chapman AD, Wieczorek J (2006) Guide to Best Practices for Georeferencing. Copenhagen: Global Biodiversity Information Facility. Available online at </w:t>
      </w:r>
      <w:r w:rsidRPr="004A68E5">
        <w:rPr>
          <w:lang w:val="en-GB"/>
          <w:rPrChange w:id="1172" w:author="David" w:date="2014-12-08T12:51:00Z">
            <w:rPr>
              <w:color w:val="0000FF" w:themeColor="hyperlink"/>
              <w:u w:val="single"/>
            </w:rPr>
          </w:rPrChange>
        </w:rPr>
        <w:fldChar w:fldCharType="begin"/>
      </w:r>
      <w:r w:rsidRPr="004A68E5">
        <w:rPr>
          <w:lang w:val="en-GB"/>
          <w:rPrChange w:id="1173" w:author="David" w:date="2014-12-08T12:51:00Z">
            <w:rPr>
              <w:color w:val="0000FF" w:themeColor="hyperlink"/>
              <w:u w:val="single"/>
            </w:rPr>
          </w:rPrChange>
        </w:rPr>
        <w:instrText>HYPERLINK "http://www.gbif.org/orc/?doc_id=1288"</w:instrText>
      </w:r>
      <w:r w:rsidRPr="004A68E5">
        <w:rPr>
          <w:lang w:val="en-GB"/>
          <w:rPrChange w:id="1174"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175" w:author="David" w:date="2014-12-08T12:51:00Z">
            <w:rPr>
              <w:rStyle w:val="Hipervnculo"/>
              <w:rFonts w:ascii="Times New Roman" w:hAnsi="Times New Roman" w:cs="Times New Roman"/>
            </w:rPr>
          </w:rPrChange>
        </w:rPr>
        <w:t>http://www.gbif.org/orc/?doc_id=1288</w:t>
      </w:r>
      <w:r w:rsidRPr="004A68E5">
        <w:rPr>
          <w:lang w:val="en-GB"/>
          <w:rPrChange w:id="1176" w:author="David" w:date="2014-12-08T12:51:00Z">
            <w:rPr>
              <w:color w:val="0000FF" w:themeColor="hyperlink"/>
              <w:u w:val="single"/>
            </w:rPr>
          </w:rPrChange>
        </w:rPr>
        <w:fldChar w:fldCharType="end"/>
      </w:r>
    </w:p>
    <w:p w:rsidR="00797255" w:rsidRPr="004A1518" w:rsidRDefault="004A68E5" w:rsidP="00424899">
      <w:pPr>
        <w:spacing w:line="276" w:lineRule="auto"/>
        <w:rPr>
          <w:rFonts w:ascii="Times New Roman" w:hAnsi="Times New Roman" w:cs="Times New Roman"/>
          <w:lang w:val="en-GB"/>
          <w:rPrChange w:id="1177" w:author="David" w:date="2014-12-08T12:51:00Z">
            <w:rPr>
              <w:rFonts w:ascii="Times New Roman" w:hAnsi="Times New Roman" w:cs="Times New Roman"/>
            </w:rPr>
          </w:rPrChange>
        </w:rPr>
      </w:pPr>
      <w:r w:rsidRPr="004A68E5">
        <w:rPr>
          <w:rFonts w:ascii="Times New Roman" w:hAnsi="Times New Roman" w:cs="Times New Roman"/>
          <w:lang w:val="en-GB"/>
          <w:rPrChange w:id="1178" w:author="David" w:date="2014-12-08T12:51:00Z">
            <w:rPr>
              <w:rFonts w:ascii="Times New Roman" w:hAnsi="Times New Roman" w:cs="Times New Roman"/>
              <w:color w:val="0000FF" w:themeColor="hyperlink"/>
              <w:u w:val="single"/>
            </w:rPr>
          </w:rPrChange>
        </w:rPr>
        <w:t xml:space="preserve">EC (1992) Council Directive 92/43/EEC of 21 May 1992 on the conservation of natural habitats and of wild fauna and flora. Official Journal L 206: 7–50. </w:t>
      </w:r>
      <w:r w:rsidRPr="004A68E5">
        <w:rPr>
          <w:lang w:val="en-GB"/>
          <w:rPrChange w:id="1179" w:author="David" w:date="2014-12-08T12:51:00Z">
            <w:rPr>
              <w:color w:val="0000FF" w:themeColor="hyperlink"/>
              <w:u w:val="single"/>
            </w:rPr>
          </w:rPrChange>
        </w:rPr>
        <w:fldChar w:fldCharType="begin"/>
      </w:r>
      <w:r w:rsidRPr="004A68E5">
        <w:rPr>
          <w:lang w:val="en-GB"/>
          <w:rPrChange w:id="1180" w:author="David" w:date="2014-12-08T12:51:00Z">
            <w:rPr>
              <w:color w:val="0000FF" w:themeColor="hyperlink"/>
              <w:u w:val="single"/>
            </w:rPr>
          </w:rPrChange>
        </w:rPr>
        <w:instrText>HYPERLINK "http://eur-lex.europa.eu/LexUriServ/LexUriServ.do?uri=CELEX:31992L0043:EN:HTML"</w:instrText>
      </w:r>
      <w:r w:rsidRPr="004A68E5">
        <w:rPr>
          <w:lang w:val="en-GB"/>
          <w:rPrChange w:id="1181"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182" w:author="David" w:date="2014-12-08T12:51:00Z">
            <w:rPr>
              <w:rStyle w:val="Hipervnculo"/>
              <w:rFonts w:ascii="Times New Roman" w:hAnsi="Times New Roman" w:cs="Times New Roman"/>
            </w:rPr>
          </w:rPrChange>
        </w:rPr>
        <w:t>http://eur-lex.europa.eu/LexUriServ/LexUriServ.do?uri=CELEX:31992L0043:EN:HTML</w:t>
      </w:r>
      <w:r w:rsidRPr="004A68E5">
        <w:rPr>
          <w:lang w:val="en-GB"/>
          <w:rPrChange w:id="1183" w:author="David" w:date="2014-12-08T12:51:00Z">
            <w:rPr>
              <w:color w:val="0000FF" w:themeColor="hyperlink"/>
              <w:u w:val="single"/>
            </w:rPr>
          </w:rPrChange>
        </w:rPr>
        <w:fldChar w:fldCharType="end"/>
      </w:r>
      <w:r w:rsidRPr="004A68E5">
        <w:rPr>
          <w:rFonts w:ascii="Times New Roman" w:hAnsi="Times New Roman" w:cs="Times New Roman"/>
          <w:lang w:val="en-GB"/>
          <w:rPrChange w:id="1184" w:author="David" w:date="2014-12-08T12:51:00Z">
            <w:rPr>
              <w:rFonts w:ascii="Times New Roman" w:hAnsi="Times New Roman" w:cs="Times New Roman"/>
              <w:color w:val="0000FF" w:themeColor="hyperlink"/>
              <w:u w:val="single"/>
            </w:rPr>
          </w:rPrChange>
        </w:rPr>
        <w:t xml:space="preserve"> </w:t>
      </w:r>
    </w:p>
    <w:p w:rsidR="00B57BED" w:rsidRPr="004A1518" w:rsidRDefault="004A68E5" w:rsidP="00B57BED">
      <w:pPr>
        <w:spacing w:line="276" w:lineRule="auto"/>
        <w:rPr>
          <w:rFonts w:ascii="Times New Roman" w:hAnsi="Times New Roman" w:cs="Times New Roman"/>
          <w:lang w:val="en-GB"/>
          <w:rPrChange w:id="1185" w:author="David" w:date="2014-12-08T12:51:00Z">
            <w:rPr>
              <w:rFonts w:ascii="Times New Roman" w:hAnsi="Times New Roman" w:cs="Times New Roman"/>
            </w:rPr>
          </w:rPrChange>
        </w:rPr>
      </w:pPr>
      <w:r w:rsidRPr="004A68E5">
        <w:rPr>
          <w:rFonts w:ascii="Times New Roman" w:hAnsi="Times New Roman" w:cs="Times New Roman"/>
          <w:lang w:val="en-GB"/>
          <w:rPrChange w:id="1186" w:author="David" w:date="2014-12-08T12:51:00Z">
            <w:rPr>
              <w:rFonts w:ascii="Times New Roman" w:hAnsi="Times New Roman" w:cs="Times New Roman"/>
              <w:color w:val="0000FF" w:themeColor="hyperlink"/>
              <w:u w:val="single"/>
            </w:rPr>
          </w:rPrChange>
        </w:rPr>
        <w:lastRenderedPageBreak/>
        <w:t>Esteban A (1996) Evolución del paisaje nevadense durante los últimos 1.500 años a partir del análisis polínico de borreguiles. 1ª Conferencia Internacional Sierra Nevada. Universidad de Granada. Granada, vol. IV. pp. 251-273.</w:t>
      </w:r>
    </w:p>
    <w:p w:rsidR="000B201B" w:rsidRPr="004A1518" w:rsidRDefault="004A68E5" w:rsidP="00424899">
      <w:pPr>
        <w:spacing w:line="276" w:lineRule="auto"/>
        <w:rPr>
          <w:rFonts w:ascii="Times New Roman" w:hAnsi="Times New Roman" w:cs="Times New Roman"/>
          <w:lang w:val="en-GB"/>
          <w:rPrChange w:id="1187" w:author="David" w:date="2014-12-08T12:51:00Z">
            <w:rPr>
              <w:rFonts w:ascii="Times New Roman" w:hAnsi="Times New Roman" w:cs="Times New Roman"/>
              <w:lang w:val="es-ES"/>
            </w:rPr>
          </w:rPrChange>
        </w:rPr>
      </w:pPr>
      <w:r w:rsidRPr="004A68E5">
        <w:rPr>
          <w:rFonts w:ascii="Times New Roman" w:hAnsi="Times New Roman" w:cs="Times New Roman"/>
          <w:lang w:val="en-GB"/>
          <w:rPrChange w:id="1188" w:author="David" w:date="2014-12-08T12:51:00Z">
            <w:rPr>
              <w:rFonts w:ascii="Times New Roman" w:hAnsi="Times New Roman" w:cs="Times New Roman"/>
              <w:color w:val="0000FF" w:themeColor="hyperlink"/>
              <w:u w:val="single"/>
              <w:lang w:val="es-ES"/>
            </w:rPr>
          </w:rPrChange>
        </w:rPr>
        <w:t xml:space="preserve">Fernández-Casas J (1974). Vegetación y flora de Sierra Nevada. Los borreguiles. Boletín de la Estación Central de Ecología, 3: 29–42. </w:t>
      </w:r>
    </w:p>
    <w:p w:rsidR="00B652B5" w:rsidRPr="004A1518" w:rsidRDefault="004A68E5" w:rsidP="00B652B5">
      <w:pPr>
        <w:spacing w:line="276" w:lineRule="auto"/>
        <w:jc w:val="both"/>
        <w:rPr>
          <w:rFonts w:ascii="Times New Roman" w:hAnsi="Times New Roman" w:cs="Times New Roman"/>
          <w:lang w:val="en-GB"/>
          <w:rPrChange w:id="1189" w:author="David" w:date="2014-12-08T12:51:00Z">
            <w:rPr>
              <w:rFonts w:ascii="Times New Roman" w:hAnsi="Times New Roman" w:cs="Times New Roman"/>
              <w:lang w:val="es-ES"/>
            </w:rPr>
          </w:rPrChange>
        </w:rPr>
      </w:pPr>
      <w:r w:rsidRPr="004A68E5">
        <w:rPr>
          <w:rFonts w:ascii="Times New Roman" w:hAnsi="Times New Roman" w:cs="Times New Roman"/>
          <w:lang w:val="en-GB"/>
          <w:rPrChange w:id="1190" w:author="David" w:date="2014-12-08T12:51:00Z">
            <w:rPr>
              <w:rFonts w:ascii="Times New Roman" w:hAnsi="Times New Roman" w:cs="Times New Roman"/>
              <w:color w:val="0000FF" w:themeColor="hyperlink"/>
              <w:u w:val="single"/>
              <w:lang w:val="es-ES"/>
            </w:rPr>
          </w:rPrChange>
        </w:rPr>
        <w:t xml:space="preserve">González-Rebollar JL (2006) Caracterización, análisis y dinámica de los sistemas silvopastorales del Parque Nacional de Sierra Nevada. Organismo Autónomo Parques Nacionales. Ministerio de Medioambiente. 2003-2006. </w:t>
      </w:r>
    </w:p>
    <w:p w:rsidR="009C5F90" w:rsidRPr="004A1518" w:rsidRDefault="004A68E5" w:rsidP="00424899">
      <w:pPr>
        <w:spacing w:line="276" w:lineRule="auto"/>
        <w:rPr>
          <w:rFonts w:ascii="Times New Roman" w:hAnsi="Times New Roman" w:cs="Times New Roman"/>
          <w:lang w:val="en-GB"/>
          <w:rPrChange w:id="1191" w:author="David" w:date="2014-12-08T12:51:00Z">
            <w:rPr>
              <w:rFonts w:ascii="Times New Roman" w:hAnsi="Times New Roman" w:cs="Times New Roman"/>
              <w:lang w:val="es-ES"/>
            </w:rPr>
          </w:rPrChange>
        </w:rPr>
      </w:pPr>
      <w:r w:rsidRPr="004A68E5">
        <w:rPr>
          <w:rFonts w:ascii="Times New Roman" w:hAnsi="Times New Roman" w:cs="Times New Roman"/>
          <w:lang w:val="en-GB"/>
          <w:rPrChange w:id="1192" w:author="David" w:date="2014-12-08T12:51:00Z">
            <w:rPr>
              <w:rFonts w:ascii="Times New Roman" w:hAnsi="Times New Roman" w:cs="Times New Roman"/>
              <w:color w:val="0000FF" w:themeColor="hyperlink"/>
              <w:u w:val="single"/>
              <w:lang w:val="es-ES"/>
            </w:rPr>
          </w:rPrChange>
        </w:rPr>
        <w:t>Hoffmann A, Penner J, Vohland K, Cramer W, Doubleday R, Henle K, Kõljalg U, Kühn I, Kunin W, Negro JJ, Penev L, Rodríguez C, Saarenmaa H, Schmeller D, Stoev  P, Sutherland W, Ó Tuama É, Wetzel F, Häuser CL (2014) The need for an integrated biodiversity policy support process – Building the European contribution to a global Biodiversity Observation Network (EU BON). Nature Conservation 6:49–65. doi: 10.3897/nature conservation.6.6498</w:t>
      </w:r>
      <w:bookmarkStart w:id="1193" w:name="_GoBack"/>
      <w:bookmarkEnd w:id="1193"/>
    </w:p>
    <w:p w:rsidR="001C67D7" w:rsidRPr="004A1518" w:rsidRDefault="004A68E5" w:rsidP="00424899">
      <w:pPr>
        <w:spacing w:line="276" w:lineRule="auto"/>
        <w:rPr>
          <w:rFonts w:ascii="Times New Roman" w:hAnsi="Times New Roman" w:cs="Times New Roman"/>
          <w:lang w:val="en-GB"/>
          <w:rPrChange w:id="1194" w:author="David" w:date="2014-12-08T12:51:00Z">
            <w:rPr>
              <w:rFonts w:ascii="Times New Roman" w:hAnsi="Times New Roman" w:cs="Times New Roman"/>
              <w:lang w:val="es-ES"/>
            </w:rPr>
          </w:rPrChange>
        </w:rPr>
      </w:pPr>
      <w:r w:rsidRPr="004A68E5">
        <w:rPr>
          <w:rFonts w:ascii="Times New Roman" w:hAnsi="Times New Roman" w:cs="Times New Roman"/>
          <w:lang w:val="en-GB"/>
          <w:rPrChange w:id="1195" w:author="David" w:date="2014-12-08T12:51:00Z">
            <w:rPr>
              <w:rFonts w:ascii="Times New Roman" w:hAnsi="Times New Roman" w:cs="Times New Roman"/>
              <w:color w:val="0000FF" w:themeColor="hyperlink"/>
              <w:u w:val="single"/>
              <w:lang w:val="es-ES"/>
            </w:rPr>
          </w:rPrChange>
        </w:rPr>
        <w:t xml:space="preserve">IPNI (2013) The International Plant Names Index. </w:t>
      </w:r>
      <w:r w:rsidRPr="004A68E5">
        <w:rPr>
          <w:lang w:val="en-GB"/>
          <w:rPrChange w:id="1196" w:author="David" w:date="2014-12-08T12:51:00Z">
            <w:rPr>
              <w:color w:val="0000FF" w:themeColor="hyperlink"/>
              <w:u w:val="single"/>
            </w:rPr>
          </w:rPrChange>
        </w:rPr>
        <w:fldChar w:fldCharType="begin"/>
      </w:r>
      <w:r w:rsidRPr="004A68E5">
        <w:rPr>
          <w:lang w:val="en-GB"/>
          <w:rPrChange w:id="1197" w:author="David" w:date="2014-12-08T12:51:00Z">
            <w:rPr>
              <w:color w:val="0000FF" w:themeColor="hyperlink"/>
              <w:u w:val="single"/>
            </w:rPr>
          </w:rPrChange>
        </w:rPr>
        <w:instrText>HYPERLINK "http://www.ipni.org"</w:instrText>
      </w:r>
      <w:r w:rsidRPr="004A68E5">
        <w:rPr>
          <w:lang w:val="en-GB"/>
          <w:rPrChange w:id="1198"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199" w:author="David" w:date="2014-12-08T12:51:00Z">
            <w:rPr>
              <w:rStyle w:val="Hipervnculo"/>
              <w:rFonts w:ascii="Times New Roman" w:hAnsi="Times New Roman" w:cs="Times New Roman"/>
              <w:lang w:val="es-ES"/>
            </w:rPr>
          </w:rPrChange>
        </w:rPr>
        <w:t>http://www.ipni.org</w:t>
      </w:r>
      <w:r w:rsidRPr="004A68E5">
        <w:rPr>
          <w:lang w:val="en-GB"/>
          <w:rPrChange w:id="1200" w:author="David" w:date="2014-12-08T12:51:00Z">
            <w:rPr>
              <w:color w:val="0000FF" w:themeColor="hyperlink"/>
              <w:u w:val="single"/>
            </w:rPr>
          </w:rPrChange>
        </w:rPr>
        <w:fldChar w:fldCharType="end"/>
      </w:r>
      <w:r w:rsidRPr="004A68E5">
        <w:rPr>
          <w:rFonts w:ascii="Times New Roman" w:hAnsi="Times New Roman" w:cs="Times New Roman"/>
          <w:lang w:val="en-GB"/>
          <w:rPrChange w:id="1201" w:author="David" w:date="2014-12-08T12:51:00Z">
            <w:rPr>
              <w:rFonts w:ascii="Times New Roman" w:hAnsi="Times New Roman" w:cs="Times New Roman"/>
              <w:color w:val="0000FF" w:themeColor="hyperlink"/>
              <w:u w:val="single"/>
              <w:lang w:val="es-ES"/>
            </w:rPr>
          </w:rPrChange>
        </w:rPr>
        <w:t xml:space="preserve"> [accessed 05.08.2014]</w:t>
      </w:r>
    </w:p>
    <w:p w:rsidR="00874C5A" w:rsidRPr="004A1518" w:rsidRDefault="004A68E5" w:rsidP="00206DF1">
      <w:pPr>
        <w:spacing w:line="276" w:lineRule="auto"/>
        <w:rPr>
          <w:rFonts w:ascii="Times New Roman" w:hAnsi="Times New Roman" w:cs="Times New Roman"/>
          <w:lang w:val="en-GB"/>
          <w:rPrChange w:id="1202" w:author="David" w:date="2014-12-08T12:51:00Z">
            <w:rPr>
              <w:rFonts w:ascii="Times New Roman" w:hAnsi="Times New Roman" w:cs="Times New Roman"/>
              <w:lang w:val="es-ES"/>
            </w:rPr>
          </w:rPrChange>
        </w:rPr>
      </w:pPr>
      <w:r w:rsidRPr="004A68E5">
        <w:rPr>
          <w:rFonts w:ascii="Times New Roman" w:hAnsi="Times New Roman" w:cs="Times New Roman"/>
          <w:lang w:val="en-GB"/>
          <w:rPrChange w:id="1203" w:author="David" w:date="2014-12-08T12:51:00Z">
            <w:rPr>
              <w:rFonts w:ascii="Times New Roman" w:hAnsi="Times New Roman" w:cs="Times New Roman"/>
              <w:color w:val="0000FF" w:themeColor="hyperlink"/>
              <w:u w:val="single"/>
            </w:rPr>
          </w:rPrChange>
        </w:rPr>
        <w:t>IUCN (2001) IUCN Red List Categories. Prepared by the IUCN Species Survival Commission. As approved by the 51st Meeting of the IUCN Council Gland, Switzerland. UICN, Gland, Switzerland.</w:t>
      </w:r>
    </w:p>
    <w:p w:rsidR="001C67D7" w:rsidRPr="004A1518" w:rsidRDefault="004A68E5" w:rsidP="003D076A">
      <w:pPr>
        <w:spacing w:line="276" w:lineRule="auto"/>
        <w:rPr>
          <w:rFonts w:ascii="Times New Roman" w:hAnsi="Times New Roman" w:cs="Times New Roman"/>
          <w:lang w:val="en-GB"/>
          <w:rPrChange w:id="1204" w:author="David" w:date="2014-12-08T12:51:00Z">
            <w:rPr>
              <w:rFonts w:ascii="Times New Roman" w:hAnsi="Times New Roman" w:cs="Times New Roman"/>
              <w:lang w:val="es-ES"/>
            </w:rPr>
          </w:rPrChange>
        </w:rPr>
      </w:pPr>
      <w:r w:rsidRPr="004A68E5">
        <w:rPr>
          <w:rFonts w:ascii="Times New Roman" w:hAnsi="Times New Roman" w:cs="Times New Roman"/>
          <w:lang w:val="en-GB"/>
          <w:rPrChange w:id="1205" w:author="David" w:date="2014-12-08T12:51:00Z">
            <w:rPr>
              <w:rFonts w:ascii="Times New Roman" w:hAnsi="Times New Roman" w:cs="Times New Roman"/>
              <w:color w:val="0000FF" w:themeColor="hyperlink"/>
              <w:u w:val="single"/>
              <w:lang w:val="es-ES"/>
            </w:rPr>
          </w:rPrChange>
        </w:rPr>
        <w:t xml:space="preserve">Lorite J (2001). Vegetación de Sierra Nevada. Pp.: 23-45. In: Blanca G, López Onieva MR, Lorite J, Martínez Lirola MJ, Molero Mesa J, Quintas S, Ruíz-Girela M, Varo MA, Vidal S (Eds) Flora amenazada y endémica de Sierra Nevada. Editorial Universidad de Granada. Granada. 410 pp. </w:t>
      </w:r>
    </w:p>
    <w:p w:rsidR="00B50FA0" w:rsidRPr="004A1518" w:rsidRDefault="004A68E5" w:rsidP="00206DF1">
      <w:pPr>
        <w:spacing w:line="276" w:lineRule="auto"/>
        <w:rPr>
          <w:rFonts w:ascii="Times New Roman" w:hAnsi="Times New Roman" w:cs="Times New Roman"/>
          <w:lang w:val="en-GB"/>
          <w:rPrChange w:id="1206" w:author="David" w:date="2014-12-08T12:51:00Z">
            <w:rPr>
              <w:rFonts w:ascii="Times New Roman" w:hAnsi="Times New Roman" w:cs="Times New Roman"/>
            </w:rPr>
          </w:rPrChange>
        </w:rPr>
      </w:pPr>
      <w:r w:rsidRPr="004A68E5">
        <w:rPr>
          <w:rFonts w:ascii="Times New Roman" w:hAnsi="Times New Roman" w:cs="Times New Roman"/>
          <w:lang w:val="en-GB"/>
          <w:rPrChange w:id="1207" w:author="David" w:date="2014-12-08T12:51:00Z">
            <w:rPr>
              <w:rFonts w:ascii="Times New Roman" w:hAnsi="Times New Roman" w:cs="Times New Roman"/>
              <w:color w:val="0000FF" w:themeColor="hyperlink"/>
              <w:u w:val="single"/>
              <w:lang w:val="es-ES"/>
            </w:rPr>
          </w:rPrChange>
        </w:rPr>
        <w:t>Lorite J, Valle F, Salazar C (2003) Síntesis de la vegetación edafohigrófila del Parque Natural y Nacional de Sierra Nevada. Monografías Flora y Vegetación Béticas 13: 47–110</w:t>
      </w:r>
    </w:p>
    <w:p w:rsidR="00FC55A2" w:rsidRPr="004A1518" w:rsidRDefault="004A68E5" w:rsidP="003D076A">
      <w:pPr>
        <w:spacing w:line="276" w:lineRule="auto"/>
        <w:rPr>
          <w:rFonts w:ascii="Times New Roman" w:hAnsi="Times New Roman" w:cs="Times New Roman"/>
          <w:lang w:val="en-GB"/>
          <w:rPrChange w:id="1208" w:author="David" w:date="2014-12-08T12:51:00Z">
            <w:rPr>
              <w:rFonts w:ascii="Times New Roman" w:hAnsi="Times New Roman" w:cs="Times New Roman"/>
              <w:lang w:val="es-ES"/>
            </w:rPr>
          </w:rPrChange>
        </w:rPr>
      </w:pPr>
      <w:r w:rsidRPr="004A68E5">
        <w:rPr>
          <w:rFonts w:ascii="Times New Roman" w:hAnsi="Times New Roman" w:cs="Times New Roman"/>
          <w:lang w:val="en-GB"/>
          <w:rPrChange w:id="1209" w:author="David" w:date="2014-12-08T12:51:00Z">
            <w:rPr>
              <w:rFonts w:ascii="Times New Roman" w:hAnsi="Times New Roman" w:cs="Times New Roman"/>
              <w:color w:val="0000FF" w:themeColor="hyperlink"/>
              <w:u w:val="single"/>
            </w:rPr>
          </w:rPrChange>
        </w:rPr>
        <w:t xml:space="preserve">Lorite J, Navarro FB, Valle F (2007) Estimation of threatened orophytic flora and priority of its conservation in the Baetic range (S. Spain). Plant Biosystems 141 (1): 1-14. doi: </w:t>
      </w:r>
      <w:r w:rsidRPr="004A68E5">
        <w:rPr>
          <w:lang w:val="en-GB"/>
          <w:rPrChange w:id="1210" w:author="David" w:date="2014-12-08T12:51:00Z">
            <w:rPr>
              <w:color w:val="0000FF" w:themeColor="hyperlink"/>
              <w:u w:val="single"/>
            </w:rPr>
          </w:rPrChange>
        </w:rPr>
        <w:fldChar w:fldCharType="begin"/>
      </w:r>
      <w:r w:rsidRPr="004A68E5">
        <w:rPr>
          <w:lang w:val="en-GB"/>
          <w:rPrChange w:id="1211" w:author="David" w:date="2014-12-08T12:51:00Z">
            <w:rPr>
              <w:color w:val="0000FF" w:themeColor="hyperlink"/>
              <w:u w:val="single"/>
            </w:rPr>
          </w:rPrChange>
        </w:rPr>
        <w:instrText>HYPERLINK "https://dx.doi.org/10.1080/11263500601153560"</w:instrText>
      </w:r>
      <w:r w:rsidRPr="004A68E5">
        <w:rPr>
          <w:lang w:val="en-GB"/>
          <w:rPrChange w:id="1212"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213" w:author="David" w:date="2014-12-08T12:51:00Z">
            <w:rPr>
              <w:rStyle w:val="Hipervnculo"/>
              <w:rFonts w:ascii="Times New Roman" w:hAnsi="Times New Roman" w:cs="Times New Roman"/>
              <w:lang w:val="es-ES"/>
            </w:rPr>
          </w:rPrChange>
        </w:rPr>
        <w:t>10.1080/11263500601153560</w:t>
      </w:r>
      <w:r w:rsidRPr="004A68E5">
        <w:rPr>
          <w:lang w:val="en-GB"/>
          <w:rPrChange w:id="1214" w:author="David" w:date="2014-12-08T12:51:00Z">
            <w:rPr>
              <w:color w:val="0000FF" w:themeColor="hyperlink"/>
              <w:u w:val="single"/>
            </w:rPr>
          </w:rPrChange>
        </w:rPr>
        <w:fldChar w:fldCharType="end"/>
      </w:r>
      <w:r w:rsidRPr="004A68E5">
        <w:rPr>
          <w:rFonts w:ascii="Times New Roman" w:hAnsi="Times New Roman" w:cs="Times New Roman"/>
          <w:lang w:val="en-GB"/>
          <w:rPrChange w:id="1215" w:author="David" w:date="2014-12-08T12:51:00Z">
            <w:rPr>
              <w:rFonts w:ascii="Times New Roman" w:hAnsi="Times New Roman" w:cs="Times New Roman"/>
              <w:color w:val="0000FF" w:themeColor="hyperlink"/>
              <w:u w:val="single"/>
              <w:lang w:val="es-ES"/>
            </w:rPr>
          </w:rPrChange>
        </w:rPr>
        <w:t xml:space="preserve"> </w:t>
      </w:r>
    </w:p>
    <w:p w:rsidR="00B50FA0" w:rsidRPr="004A1518" w:rsidRDefault="004A68E5" w:rsidP="00F65B88">
      <w:pPr>
        <w:spacing w:line="276" w:lineRule="auto"/>
        <w:rPr>
          <w:rFonts w:ascii="Times New Roman" w:hAnsi="Times New Roman" w:cs="Times New Roman"/>
          <w:lang w:val="en-GB"/>
          <w:rPrChange w:id="1216" w:author="David" w:date="2014-12-08T12:51:00Z">
            <w:rPr>
              <w:rFonts w:ascii="Times New Roman" w:hAnsi="Times New Roman" w:cs="Times New Roman"/>
              <w:lang w:val="es-ES"/>
            </w:rPr>
          </w:rPrChange>
        </w:rPr>
      </w:pPr>
      <w:r w:rsidRPr="004A68E5">
        <w:rPr>
          <w:rFonts w:ascii="Times New Roman" w:hAnsi="Times New Roman" w:cs="Times New Roman"/>
          <w:lang w:val="en-GB"/>
          <w:rPrChange w:id="1217" w:author="David" w:date="2014-12-08T12:51:00Z">
            <w:rPr>
              <w:rFonts w:ascii="Times New Roman" w:hAnsi="Times New Roman" w:cs="Times New Roman"/>
              <w:color w:val="0000FF" w:themeColor="hyperlink"/>
              <w:u w:val="single"/>
              <w:lang w:val="es-ES"/>
            </w:rPr>
          </w:rPrChange>
        </w:rPr>
        <w:t>Losa Quintana JM, Molero-Mesa J, Casares Porcel M, Pérez-Raya F (1986) El paisaje vegetal de Sierra Nevada: la cuenca alta del Río Genil. Servicio de Publicaciones de la Universidad de Granada, Granada. 285 pp.</w:t>
      </w:r>
    </w:p>
    <w:p w:rsidR="00FC55A2" w:rsidRPr="004A1518" w:rsidRDefault="004A68E5" w:rsidP="00F65B88">
      <w:pPr>
        <w:spacing w:line="276" w:lineRule="auto"/>
        <w:rPr>
          <w:rFonts w:ascii="Times New Roman" w:hAnsi="Times New Roman" w:cs="Times New Roman"/>
          <w:lang w:val="en-GB"/>
          <w:rPrChange w:id="1218" w:author="David" w:date="2014-12-08T12:51:00Z">
            <w:rPr>
              <w:rFonts w:ascii="Times New Roman" w:hAnsi="Times New Roman" w:cs="Times New Roman"/>
              <w:lang w:val="es-ES"/>
            </w:rPr>
          </w:rPrChange>
        </w:rPr>
      </w:pPr>
      <w:r w:rsidRPr="004A68E5">
        <w:rPr>
          <w:rFonts w:ascii="Times New Roman" w:hAnsi="Times New Roman" w:cs="Times New Roman"/>
          <w:lang w:val="en-GB"/>
          <w:rPrChange w:id="1219" w:author="David" w:date="2014-12-08T12:51:00Z">
            <w:rPr>
              <w:rFonts w:ascii="Times New Roman" w:hAnsi="Times New Roman" w:cs="Times New Roman"/>
              <w:color w:val="0000FF" w:themeColor="hyperlink"/>
              <w:u w:val="single"/>
              <w:lang w:val="es-ES"/>
            </w:rPr>
          </w:rPrChange>
        </w:rPr>
        <w:t xml:space="preserve">Martín-Martín JM, Braga JC, Gómez-Pugnaire MT (2010) Itinerarios geológicos por Sierra Nevada. Consejería de Medio Ambiente. Junta de Andalucía. </w:t>
      </w:r>
    </w:p>
    <w:p w:rsidR="009A7370" w:rsidRPr="004A1518" w:rsidRDefault="004A68E5" w:rsidP="006411C9">
      <w:pPr>
        <w:spacing w:line="276" w:lineRule="auto"/>
        <w:rPr>
          <w:rFonts w:ascii="Times New Roman" w:hAnsi="Times New Roman" w:cs="Times New Roman"/>
          <w:lang w:val="en-GB"/>
          <w:rPrChange w:id="1220" w:author="David" w:date="2014-12-08T12:51:00Z">
            <w:rPr>
              <w:rFonts w:ascii="Times New Roman" w:hAnsi="Times New Roman" w:cs="Times New Roman"/>
              <w:lang w:val="es-ES"/>
            </w:rPr>
          </w:rPrChange>
        </w:rPr>
      </w:pPr>
      <w:r w:rsidRPr="004A68E5">
        <w:rPr>
          <w:rFonts w:ascii="Times New Roman" w:hAnsi="Times New Roman" w:cs="Times New Roman"/>
          <w:lang w:val="en-GB"/>
          <w:rPrChange w:id="1221" w:author="David" w:date="2014-12-08T12:51:00Z">
            <w:rPr>
              <w:rFonts w:ascii="Times New Roman" w:hAnsi="Times New Roman" w:cs="Times New Roman"/>
              <w:color w:val="0000FF" w:themeColor="hyperlink"/>
              <w:u w:val="single"/>
              <w:lang w:val="es-ES"/>
            </w:rPr>
          </w:rPrChange>
        </w:rPr>
        <w:t xml:space="preserve">Martínez-Parras, J.M.; Peinado, M. &amp; Alcaraz, F. (1987). Datos sobre la vegetación de Sierra Nevada. Lazaroa, 7: 515–533. </w:t>
      </w:r>
    </w:p>
    <w:p w:rsidR="00B62829" w:rsidRPr="004A1518" w:rsidRDefault="004A68E5" w:rsidP="006411C9">
      <w:pPr>
        <w:spacing w:line="276" w:lineRule="auto"/>
        <w:rPr>
          <w:rFonts w:ascii="Times New Roman" w:hAnsi="Times New Roman" w:cs="Times New Roman"/>
          <w:lang w:val="en-GB"/>
          <w:rPrChange w:id="1222" w:author="David" w:date="2014-12-08T12:51:00Z">
            <w:rPr>
              <w:rFonts w:ascii="Times New Roman" w:hAnsi="Times New Roman" w:cs="Times New Roman"/>
              <w:lang w:val="es-ES"/>
            </w:rPr>
          </w:rPrChange>
        </w:rPr>
      </w:pPr>
      <w:r w:rsidRPr="004A68E5">
        <w:rPr>
          <w:rFonts w:ascii="Times New Roman" w:hAnsi="Times New Roman" w:cs="Times New Roman"/>
          <w:lang w:val="en-GB"/>
          <w:rPrChange w:id="1223" w:author="David" w:date="2014-12-08T12:51:00Z">
            <w:rPr>
              <w:rFonts w:ascii="Times New Roman" w:hAnsi="Times New Roman" w:cs="Times New Roman"/>
              <w:color w:val="0000FF" w:themeColor="hyperlink"/>
              <w:u w:val="single"/>
              <w:lang w:val="es-ES"/>
            </w:rPr>
          </w:rPrChange>
        </w:rPr>
        <w:lastRenderedPageBreak/>
        <w:t>Molero-Mesa J (1999) The vegetation of Sierra Nevada. Itinera Geobotanica 13: 105–118.</w:t>
      </w:r>
    </w:p>
    <w:p w:rsidR="001159B5" w:rsidRPr="004A1518" w:rsidRDefault="004A68E5" w:rsidP="00F65B88">
      <w:pPr>
        <w:spacing w:line="276" w:lineRule="auto"/>
        <w:rPr>
          <w:rFonts w:ascii="Times New Roman" w:hAnsi="Times New Roman" w:cs="Times New Roman"/>
          <w:lang w:val="en-GB"/>
          <w:rPrChange w:id="1224" w:author="David" w:date="2014-12-08T12:51:00Z">
            <w:rPr>
              <w:rFonts w:ascii="Times New Roman" w:hAnsi="Times New Roman" w:cs="Times New Roman"/>
              <w:lang w:val="es-ES"/>
            </w:rPr>
          </w:rPrChange>
        </w:rPr>
      </w:pPr>
      <w:r w:rsidRPr="004A68E5">
        <w:rPr>
          <w:rFonts w:ascii="Times New Roman" w:hAnsi="Times New Roman" w:cs="Times New Roman"/>
          <w:lang w:val="en-GB"/>
          <w:rPrChange w:id="1225" w:author="David" w:date="2014-12-08T12:51:00Z">
            <w:rPr>
              <w:rFonts w:ascii="Times New Roman" w:hAnsi="Times New Roman" w:cs="Times New Roman"/>
              <w:color w:val="0000FF" w:themeColor="hyperlink"/>
              <w:u w:val="single"/>
              <w:lang w:val="es-ES"/>
            </w:rPr>
          </w:rPrChange>
        </w:rPr>
        <w:t>Moreno JC (coord.) (2010) Lista Roja 2008 de la flora vascular española. Actualización con los datos del Adenda 2010 al Atlas y Libro Rojo de la Flora Vascular Amenazada. Dirección General de Medio Natural y Política Forestal (Ministerio de Medio Ambiente, y Medio Rural y Marino, y Sociedad Española de Biología de la Conservación de Plantas). Madrid. 46 pp.</w:t>
      </w:r>
    </w:p>
    <w:p w:rsidR="00FC55A2" w:rsidRPr="004A1518" w:rsidRDefault="004A68E5" w:rsidP="00F65B88">
      <w:pPr>
        <w:spacing w:line="276" w:lineRule="auto"/>
        <w:rPr>
          <w:rFonts w:ascii="Times New Roman" w:hAnsi="Times New Roman" w:cs="Times New Roman"/>
          <w:lang w:val="en-GB"/>
          <w:rPrChange w:id="1226" w:author="David" w:date="2014-12-08T12:51:00Z">
            <w:rPr>
              <w:rFonts w:ascii="Times New Roman" w:hAnsi="Times New Roman" w:cs="Times New Roman"/>
            </w:rPr>
          </w:rPrChange>
        </w:rPr>
      </w:pPr>
      <w:r w:rsidRPr="004A68E5">
        <w:rPr>
          <w:rFonts w:ascii="Times New Roman" w:hAnsi="Times New Roman" w:cs="Times New Roman"/>
          <w:lang w:val="en-GB"/>
          <w:rPrChange w:id="1227" w:author="David" w:date="2014-12-08T12:51:00Z">
            <w:rPr>
              <w:rFonts w:ascii="Times New Roman" w:hAnsi="Times New Roman" w:cs="Times New Roman"/>
              <w:color w:val="0000FF" w:themeColor="hyperlink"/>
              <w:u w:val="single"/>
              <w:lang w:val="es-ES"/>
            </w:rPr>
          </w:rPrChange>
        </w:rPr>
        <w:t xml:space="preserve">Ortega-Maqueda I, Pando F (2008) DARWIN_TEST v3.2: Una aplicación para la validación y el chequeo de los datos en formato Darwin Core 1.2 or Darwin Core 1.4. Unidad de Coordinación de GBIF.ES, CSIC. Ministerio de Educación y Ciencia. Madrid, Spain, </w:t>
      </w:r>
      <w:r w:rsidRPr="004A68E5">
        <w:rPr>
          <w:lang w:val="en-GB"/>
          <w:rPrChange w:id="1228" w:author="David" w:date="2014-12-08T12:51:00Z">
            <w:rPr>
              <w:color w:val="0000FF" w:themeColor="hyperlink"/>
              <w:u w:val="single"/>
            </w:rPr>
          </w:rPrChange>
        </w:rPr>
        <w:fldChar w:fldCharType="begin"/>
      </w:r>
      <w:r w:rsidRPr="004A68E5">
        <w:rPr>
          <w:lang w:val="en-GB"/>
          <w:rPrChange w:id="1229" w:author="David" w:date="2014-12-08T12:51:00Z">
            <w:rPr>
              <w:color w:val="0000FF" w:themeColor="hyperlink"/>
              <w:u w:val="single"/>
            </w:rPr>
          </w:rPrChange>
        </w:rPr>
        <w:instrText>HYPERLINK "http://www.gbif.es/Darwin_test/Darwin_test.php"</w:instrText>
      </w:r>
      <w:r w:rsidRPr="004A68E5">
        <w:rPr>
          <w:lang w:val="en-GB"/>
          <w:rPrChange w:id="1230"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231" w:author="David" w:date="2014-12-08T12:51:00Z">
            <w:rPr>
              <w:rStyle w:val="Hipervnculo"/>
              <w:rFonts w:ascii="Times New Roman" w:hAnsi="Times New Roman" w:cs="Times New Roman"/>
            </w:rPr>
          </w:rPrChange>
        </w:rPr>
        <w:t>http://www.gbif.es/Darwin_test/Darwin_test.php</w:t>
      </w:r>
      <w:r w:rsidRPr="004A68E5">
        <w:rPr>
          <w:lang w:val="en-GB"/>
          <w:rPrChange w:id="1232" w:author="David" w:date="2014-12-08T12:51:00Z">
            <w:rPr>
              <w:color w:val="0000FF" w:themeColor="hyperlink"/>
              <w:u w:val="single"/>
            </w:rPr>
          </w:rPrChange>
        </w:rPr>
        <w:fldChar w:fldCharType="end"/>
      </w:r>
      <w:r w:rsidRPr="004A68E5">
        <w:rPr>
          <w:rFonts w:ascii="Times New Roman" w:hAnsi="Times New Roman" w:cs="Times New Roman"/>
          <w:lang w:val="en-GB"/>
          <w:rPrChange w:id="1233" w:author="David" w:date="2014-12-08T12:51:00Z">
            <w:rPr>
              <w:rFonts w:ascii="Times New Roman" w:hAnsi="Times New Roman" w:cs="Times New Roman"/>
              <w:color w:val="0000FF" w:themeColor="hyperlink"/>
              <w:u w:val="single"/>
            </w:rPr>
          </w:rPrChange>
        </w:rPr>
        <w:t xml:space="preserve"> </w:t>
      </w:r>
    </w:p>
    <w:p w:rsidR="00FC55A2" w:rsidRPr="004A1518" w:rsidRDefault="004A68E5" w:rsidP="00F65B88">
      <w:pPr>
        <w:spacing w:line="276" w:lineRule="auto"/>
        <w:rPr>
          <w:rFonts w:ascii="Times New Roman" w:hAnsi="Times New Roman" w:cs="Times New Roman"/>
          <w:lang w:val="en-GB"/>
          <w:rPrChange w:id="1234" w:author="David" w:date="2014-12-08T12:51:00Z">
            <w:rPr>
              <w:rFonts w:ascii="Times New Roman" w:hAnsi="Times New Roman" w:cs="Times New Roman"/>
            </w:rPr>
          </w:rPrChange>
        </w:rPr>
      </w:pPr>
      <w:r w:rsidRPr="004A68E5">
        <w:rPr>
          <w:rFonts w:ascii="Times New Roman" w:hAnsi="Times New Roman" w:cs="Times New Roman"/>
          <w:lang w:val="en-GB"/>
          <w:rPrChange w:id="1235" w:author="David" w:date="2014-12-08T12:51:00Z">
            <w:rPr>
              <w:rFonts w:ascii="Times New Roman" w:hAnsi="Times New Roman" w:cs="Times New Roman"/>
              <w:color w:val="0000FF" w:themeColor="hyperlink"/>
              <w:u w:val="single"/>
            </w:rPr>
          </w:rPrChange>
        </w:rPr>
        <w:t xml:space="preserve">Pérez-Luque AJ, Bonet FJ, Zamora R (2012) The Wiki of Sierra Nevada Global Change Observatory. Bulletin of the Ecological Society of America 93(3): 239–240. doi: </w:t>
      </w:r>
      <w:r w:rsidRPr="004A68E5">
        <w:rPr>
          <w:lang w:val="en-GB"/>
          <w:rPrChange w:id="1236" w:author="David" w:date="2014-12-08T12:51:00Z">
            <w:rPr>
              <w:color w:val="0000FF" w:themeColor="hyperlink"/>
              <w:u w:val="single"/>
            </w:rPr>
          </w:rPrChange>
        </w:rPr>
        <w:fldChar w:fldCharType="begin"/>
      </w:r>
      <w:r w:rsidRPr="004A68E5">
        <w:rPr>
          <w:lang w:val="en-GB"/>
          <w:rPrChange w:id="1237" w:author="David" w:date="2014-12-08T12:51:00Z">
            <w:rPr>
              <w:color w:val="0000FF" w:themeColor="hyperlink"/>
              <w:u w:val="single"/>
            </w:rPr>
          </w:rPrChange>
        </w:rPr>
        <w:instrText>HYPERLINK "http://dx.doi.org/10.1890/0012-9623-93.3.239"</w:instrText>
      </w:r>
      <w:r w:rsidRPr="004A68E5">
        <w:rPr>
          <w:lang w:val="en-GB"/>
          <w:rPrChange w:id="1238"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239" w:author="David" w:date="2014-12-08T12:51:00Z">
            <w:rPr>
              <w:rStyle w:val="Hipervnculo"/>
              <w:rFonts w:ascii="Times New Roman" w:hAnsi="Times New Roman" w:cs="Times New Roman"/>
            </w:rPr>
          </w:rPrChange>
        </w:rPr>
        <w:t>10.1890/0012-9623-93.3.239</w:t>
      </w:r>
      <w:r w:rsidRPr="004A68E5">
        <w:rPr>
          <w:lang w:val="en-GB"/>
          <w:rPrChange w:id="1240" w:author="David" w:date="2014-12-08T12:51:00Z">
            <w:rPr>
              <w:color w:val="0000FF" w:themeColor="hyperlink"/>
              <w:u w:val="single"/>
            </w:rPr>
          </w:rPrChange>
        </w:rPr>
        <w:fldChar w:fldCharType="end"/>
      </w:r>
      <w:r w:rsidRPr="004A68E5">
        <w:rPr>
          <w:rFonts w:ascii="Times New Roman" w:hAnsi="Times New Roman" w:cs="Times New Roman"/>
          <w:lang w:val="en-GB"/>
          <w:rPrChange w:id="1241" w:author="David" w:date="2014-12-08T12:51:00Z">
            <w:rPr>
              <w:rFonts w:ascii="Times New Roman" w:hAnsi="Times New Roman" w:cs="Times New Roman"/>
              <w:color w:val="0000FF" w:themeColor="hyperlink"/>
              <w:u w:val="single"/>
            </w:rPr>
          </w:rPrChange>
        </w:rPr>
        <w:t xml:space="preserve"> </w:t>
      </w:r>
    </w:p>
    <w:p w:rsidR="00FC55A2" w:rsidRPr="004A1518" w:rsidRDefault="004A68E5" w:rsidP="00F65B88">
      <w:pPr>
        <w:spacing w:line="276" w:lineRule="auto"/>
        <w:rPr>
          <w:rFonts w:ascii="Times New Roman" w:hAnsi="Times New Roman" w:cs="Times New Roman"/>
          <w:lang w:val="en-GB"/>
          <w:rPrChange w:id="1242" w:author="David" w:date="2014-12-08T12:51:00Z">
            <w:rPr>
              <w:rFonts w:ascii="Times New Roman" w:hAnsi="Times New Roman" w:cs="Times New Roman"/>
            </w:rPr>
          </w:rPrChange>
        </w:rPr>
      </w:pPr>
      <w:r w:rsidRPr="004A68E5">
        <w:rPr>
          <w:rFonts w:ascii="Times New Roman" w:hAnsi="Times New Roman" w:cs="Times New Roman"/>
          <w:lang w:val="en-GB"/>
          <w:rPrChange w:id="1243" w:author="David" w:date="2014-12-08T12:51:00Z">
            <w:rPr>
              <w:rFonts w:ascii="Times New Roman" w:hAnsi="Times New Roman" w:cs="Times New Roman"/>
              <w:color w:val="0000FF" w:themeColor="hyperlink"/>
              <w:u w:val="single"/>
            </w:rPr>
          </w:rPrChange>
        </w:rPr>
        <w:t>Pérez-Pérez R, Bonet FJ, Pérez-Luque AJ, Zamora R (2012) Linaria: a set of information management tools to aid environmental decision making in Sierra Nevada (Spain) LTER site. In: Long Term Ecological Research (LTER) (Ed) Proceedings of the 2013 LTER All Scientist Meeting: The Unique Role of the LTER Network in the Antropocene: Collaborative Science Across Scales. LTER, Estes Park - Colorado (EE.UU)</w:t>
      </w:r>
    </w:p>
    <w:p w:rsidR="00ED709C" w:rsidRPr="004A1518" w:rsidRDefault="004A68E5" w:rsidP="00F65B88">
      <w:pPr>
        <w:spacing w:line="276" w:lineRule="auto"/>
        <w:rPr>
          <w:rFonts w:ascii="Times New Roman" w:hAnsi="Times New Roman" w:cs="Times New Roman"/>
          <w:lang w:val="en-GB"/>
          <w:rPrChange w:id="1244" w:author="David" w:date="2014-12-08T12:51:00Z">
            <w:rPr>
              <w:rFonts w:ascii="Times New Roman" w:hAnsi="Times New Roman" w:cs="Times New Roman"/>
            </w:rPr>
          </w:rPrChange>
        </w:rPr>
      </w:pPr>
      <w:r w:rsidRPr="004A68E5">
        <w:rPr>
          <w:rFonts w:ascii="Times New Roman" w:hAnsi="Times New Roman" w:cs="Times New Roman"/>
          <w:lang w:val="en-GB"/>
          <w:rPrChange w:id="1245" w:author="David" w:date="2014-12-08T12:51:00Z">
            <w:rPr>
              <w:rFonts w:ascii="Times New Roman" w:hAnsi="Times New Roman" w:cs="Times New Roman"/>
              <w:color w:val="0000FF" w:themeColor="hyperlink"/>
              <w:u w:val="single"/>
            </w:rPr>
          </w:rPrChange>
        </w:rPr>
        <w:t xml:space="preserve">Rigueiro A, Rodríguez MA, Gómez-Orellana L (2009) 6230 Formaciones herbosas con Nardus, con numerosas especies, sobre sustratos silíceos de zonas montañosas (y de zonas submontañosas de Europa continental). In: VVAA (Ed) Bases ecológicas preliminares para la conservación de los tipos de hábitat de interés comunitario en España. Ministerio de Medio Ambiente, y Medio Rural y Marino, Madrid, 66 pp. </w:t>
      </w:r>
    </w:p>
    <w:p w:rsidR="00FC55A2" w:rsidRPr="004A1518" w:rsidRDefault="004A68E5" w:rsidP="00120AD4">
      <w:pPr>
        <w:spacing w:line="276" w:lineRule="auto"/>
        <w:rPr>
          <w:rFonts w:ascii="Times New Roman" w:hAnsi="Times New Roman" w:cs="Times New Roman"/>
          <w:lang w:val="en-GB"/>
          <w:rPrChange w:id="1246" w:author="David" w:date="2014-12-08T12:51:00Z">
            <w:rPr>
              <w:rFonts w:ascii="Times New Roman" w:hAnsi="Times New Roman" w:cs="Times New Roman"/>
            </w:rPr>
          </w:rPrChange>
        </w:rPr>
      </w:pPr>
      <w:r w:rsidRPr="004A68E5">
        <w:rPr>
          <w:rFonts w:ascii="Times New Roman" w:hAnsi="Times New Roman" w:cs="Times New Roman"/>
          <w:lang w:val="en-GB"/>
          <w:rPrChange w:id="1247" w:author="David" w:date="2014-12-08T12:51:00Z">
            <w:rPr>
              <w:rFonts w:ascii="Times New Roman" w:hAnsi="Times New Roman" w:cs="Times New Roman"/>
              <w:color w:val="0000FF" w:themeColor="hyperlink"/>
              <w:u w:val="single"/>
            </w:rPr>
          </w:rPrChange>
        </w:rPr>
        <w:t xml:space="preserve">Robertson T, Döring M, Guralnick R, Bloom D, Wieczorek J, Braak K, Otegui J, Russell L, Desmet P (2014) The GBIF Integrated Publishing Toolkit: Facilitating the Efficient Publishing of Biodiversity Data on the Internet. PLoS ONE 9(8): e102623EP, doi: </w:t>
      </w:r>
      <w:r w:rsidRPr="004A68E5">
        <w:rPr>
          <w:lang w:val="en-GB"/>
          <w:rPrChange w:id="1248" w:author="David" w:date="2014-12-08T12:51:00Z">
            <w:rPr>
              <w:color w:val="0000FF" w:themeColor="hyperlink"/>
              <w:u w:val="single"/>
            </w:rPr>
          </w:rPrChange>
        </w:rPr>
        <w:fldChar w:fldCharType="begin"/>
      </w:r>
      <w:r w:rsidRPr="004A68E5">
        <w:rPr>
          <w:lang w:val="en-GB"/>
          <w:rPrChange w:id="1249" w:author="David" w:date="2014-12-08T12:51:00Z">
            <w:rPr>
              <w:color w:val="0000FF" w:themeColor="hyperlink"/>
              <w:u w:val="single"/>
            </w:rPr>
          </w:rPrChange>
        </w:rPr>
        <w:instrText>HYPERLINK "https://dx.doi.org/10.1371/journal.pone.0102623"</w:instrText>
      </w:r>
      <w:r w:rsidRPr="004A68E5">
        <w:rPr>
          <w:lang w:val="en-GB"/>
          <w:rPrChange w:id="1250"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251" w:author="David" w:date="2014-12-08T12:51:00Z">
            <w:rPr>
              <w:rStyle w:val="Hipervnculo"/>
              <w:rFonts w:ascii="Times New Roman" w:hAnsi="Times New Roman" w:cs="Times New Roman"/>
            </w:rPr>
          </w:rPrChange>
        </w:rPr>
        <w:t>10.1371/journal.pone.0102623</w:t>
      </w:r>
      <w:r w:rsidRPr="004A68E5">
        <w:rPr>
          <w:lang w:val="en-GB"/>
          <w:rPrChange w:id="1252" w:author="David" w:date="2014-12-08T12:51:00Z">
            <w:rPr>
              <w:color w:val="0000FF" w:themeColor="hyperlink"/>
              <w:u w:val="single"/>
            </w:rPr>
          </w:rPrChange>
        </w:rPr>
        <w:fldChar w:fldCharType="end"/>
      </w:r>
      <w:r w:rsidRPr="004A68E5">
        <w:rPr>
          <w:rFonts w:ascii="Times New Roman" w:hAnsi="Times New Roman" w:cs="Times New Roman"/>
          <w:lang w:val="en-GB"/>
          <w:rPrChange w:id="1253" w:author="David" w:date="2014-12-08T12:51:00Z">
            <w:rPr>
              <w:rFonts w:ascii="Times New Roman" w:hAnsi="Times New Roman" w:cs="Times New Roman"/>
              <w:color w:val="0000FF" w:themeColor="hyperlink"/>
              <w:u w:val="single"/>
            </w:rPr>
          </w:rPrChange>
        </w:rPr>
        <w:t xml:space="preserve"> </w:t>
      </w:r>
    </w:p>
    <w:p w:rsidR="005F380C" w:rsidRPr="004A1518" w:rsidRDefault="004A68E5" w:rsidP="00120AD4">
      <w:pPr>
        <w:spacing w:line="276" w:lineRule="auto"/>
        <w:rPr>
          <w:rFonts w:ascii="Times New Roman" w:hAnsi="Times New Roman" w:cs="Times New Roman"/>
          <w:lang w:val="en-GB"/>
          <w:rPrChange w:id="1254" w:author="David" w:date="2014-12-08T12:51:00Z">
            <w:rPr>
              <w:rFonts w:ascii="Times New Roman" w:hAnsi="Times New Roman" w:cs="Times New Roman"/>
            </w:rPr>
          </w:rPrChange>
        </w:rPr>
      </w:pPr>
      <w:r w:rsidRPr="004A68E5">
        <w:rPr>
          <w:rFonts w:ascii="Times New Roman" w:hAnsi="Times New Roman" w:cs="Times New Roman"/>
          <w:lang w:val="en-GB"/>
          <w:rPrChange w:id="1255" w:author="David" w:date="2014-12-08T12:51:00Z">
            <w:rPr>
              <w:rFonts w:ascii="Times New Roman" w:hAnsi="Times New Roman" w:cs="Times New Roman"/>
              <w:color w:val="0000FF" w:themeColor="hyperlink"/>
              <w:u w:val="single"/>
            </w:rPr>
          </w:rPrChange>
        </w:rPr>
        <w:t>Robles, AB (2008) En el conjunto de las Sierras Béticas: pastos, producción, diversidad y cambio global. In: Fernández-Rebollo P, Gómez-Cabrera A, Guerrero JE, Garrido-Varo A, Calzado C, García-Romero AM, Carbonero MD, Blázquez A, Escuín S, Castilo-Carrión S (Eds) Pastos, clave en la gestión de los territorios: integrando disciplinas. Sociedad Española para el Estudio de los Pastos. Consejería de Agricultura y Pesca. Junta de Andalucia. 31–51.</w:t>
      </w:r>
    </w:p>
    <w:p w:rsidR="001303E9" w:rsidRPr="004A1518" w:rsidRDefault="004A68E5" w:rsidP="00120AD4">
      <w:pPr>
        <w:spacing w:line="276" w:lineRule="auto"/>
        <w:rPr>
          <w:rFonts w:ascii="Times New Roman" w:hAnsi="Times New Roman" w:cs="Times New Roman"/>
          <w:lang w:val="en-GB"/>
          <w:rPrChange w:id="1256" w:author="David" w:date="2014-12-08T12:51:00Z">
            <w:rPr>
              <w:rFonts w:ascii="Times New Roman" w:hAnsi="Times New Roman" w:cs="Times New Roman"/>
            </w:rPr>
          </w:rPrChange>
        </w:rPr>
      </w:pPr>
      <w:r w:rsidRPr="004A68E5">
        <w:rPr>
          <w:rFonts w:ascii="Times New Roman" w:hAnsi="Times New Roman" w:cs="Times New Roman"/>
          <w:lang w:val="en-GB"/>
          <w:rPrChange w:id="1257" w:author="David" w:date="2014-12-08T12:51:00Z">
            <w:rPr>
              <w:rFonts w:ascii="Times New Roman" w:hAnsi="Times New Roman" w:cs="Times New Roman"/>
              <w:color w:val="0000FF" w:themeColor="hyperlink"/>
              <w:u w:val="single"/>
            </w:rPr>
          </w:rPrChange>
        </w:rPr>
        <w:t xml:space="preserve">Robles AB, Ruiz-Mirazo J, Ramos ME, González-Rebollar JL (2009) Role of livestock grazing in sustainable use, naturalness promotion in naturalization of marginal ecosystems of southeastern Spain (Andalusia). In: Rigueiro-Rodríguez A, McAdam J, </w:t>
      </w:r>
      <w:r w:rsidRPr="004A68E5">
        <w:rPr>
          <w:rFonts w:ascii="Times New Roman" w:hAnsi="Times New Roman" w:cs="Times New Roman"/>
          <w:lang w:val="en-GB"/>
          <w:rPrChange w:id="1258" w:author="David" w:date="2014-12-08T12:51:00Z">
            <w:rPr>
              <w:rFonts w:ascii="Times New Roman" w:hAnsi="Times New Roman" w:cs="Times New Roman"/>
              <w:color w:val="0000FF" w:themeColor="hyperlink"/>
              <w:u w:val="single"/>
            </w:rPr>
          </w:rPrChange>
        </w:rPr>
        <w:lastRenderedPageBreak/>
        <w:t>Mosquera-Losada MR (Eds) Agroforestry in Europe: current status and future prospects. Springer, 211–231.</w:t>
      </w:r>
    </w:p>
    <w:p w:rsidR="000F0A0C" w:rsidRPr="004A1518" w:rsidRDefault="004A68E5" w:rsidP="000F0A0C">
      <w:pPr>
        <w:spacing w:line="276" w:lineRule="auto"/>
        <w:jc w:val="both"/>
        <w:rPr>
          <w:rFonts w:ascii="Times New Roman" w:hAnsi="Times New Roman" w:cs="Times New Roman"/>
          <w:lang w:val="en-GB"/>
          <w:rPrChange w:id="1259" w:author="David" w:date="2014-12-08T12:51:00Z">
            <w:rPr>
              <w:rFonts w:ascii="Times New Roman" w:hAnsi="Times New Roman" w:cs="Times New Roman"/>
              <w:lang w:val="es-ES"/>
            </w:rPr>
          </w:rPrChange>
        </w:rPr>
      </w:pPr>
      <w:r w:rsidRPr="004A68E5">
        <w:rPr>
          <w:rFonts w:ascii="Times New Roman" w:hAnsi="Times New Roman" w:cs="Times New Roman"/>
          <w:lang w:val="en-GB"/>
          <w:rPrChange w:id="1260" w:author="David" w:date="2014-12-08T12:51:00Z">
            <w:rPr>
              <w:rFonts w:ascii="Times New Roman" w:hAnsi="Times New Roman" w:cs="Times New Roman"/>
              <w:color w:val="0000FF" w:themeColor="hyperlink"/>
              <w:u w:val="single"/>
            </w:rPr>
          </w:rPrChange>
        </w:rPr>
        <w:t xml:space="preserve">Roskov Y, Kunze T, Paglinawan L, Abucay L, Orrell T, Nicolson D, Culham A, Bailly N, Kirk P, Bourgoin T, Baillargeon G, Hernandez F, De Wever A, Didžiulis V (Eds) (2013) Species 2000 &amp; ITIS Catalogue of Life. Species 2000: Reading, UK. </w:t>
      </w:r>
      <w:r w:rsidRPr="004A68E5">
        <w:rPr>
          <w:lang w:val="en-GB"/>
          <w:rPrChange w:id="1261" w:author="David" w:date="2014-12-08T12:51:00Z">
            <w:rPr>
              <w:color w:val="0000FF" w:themeColor="hyperlink"/>
              <w:u w:val="single"/>
            </w:rPr>
          </w:rPrChange>
        </w:rPr>
        <w:fldChar w:fldCharType="begin"/>
      </w:r>
      <w:r w:rsidRPr="004A68E5">
        <w:rPr>
          <w:lang w:val="en-GB"/>
          <w:rPrChange w:id="1262" w:author="David" w:date="2014-12-08T12:51:00Z">
            <w:rPr>
              <w:color w:val="0000FF" w:themeColor="hyperlink"/>
              <w:u w:val="single"/>
            </w:rPr>
          </w:rPrChange>
        </w:rPr>
        <w:instrText>HYPERLINK "http://www.catalogueoflife.org/col"</w:instrText>
      </w:r>
      <w:r w:rsidRPr="004A68E5">
        <w:rPr>
          <w:lang w:val="en-GB"/>
          <w:rPrChange w:id="1263"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264" w:author="David" w:date="2014-12-08T12:51:00Z">
            <w:rPr>
              <w:rStyle w:val="Hipervnculo"/>
              <w:rFonts w:ascii="Times New Roman" w:hAnsi="Times New Roman" w:cs="Times New Roman"/>
              <w:lang w:val="es-ES"/>
            </w:rPr>
          </w:rPrChange>
        </w:rPr>
        <w:t>http://www.catalogueoflife.org/col</w:t>
      </w:r>
      <w:r w:rsidRPr="004A68E5">
        <w:rPr>
          <w:lang w:val="en-GB"/>
          <w:rPrChange w:id="1265" w:author="David" w:date="2014-12-08T12:51:00Z">
            <w:rPr>
              <w:color w:val="0000FF" w:themeColor="hyperlink"/>
              <w:u w:val="single"/>
            </w:rPr>
          </w:rPrChange>
        </w:rPr>
        <w:fldChar w:fldCharType="end"/>
      </w:r>
      <w:r w:rsidRPr="004A68E5">
        <w:rPr>
          <w:rFonts w:ascii="Times New Roman" w:hAnsi="Times New Roman" w:cs="Times New Roman"/>
          <w:lang w:val="en-GB"/>
          <w:rPrChange w:id="1266" w:author="David" w:date="2014-12-08T12:51:00Z">
            <w:rPr>
              <w:rFonts w:ascii="Times New Roman" w:hAnsi="Times New Roman" w:cs="Times New Roman"/>
              <w:color w:val="0000FF" w:themeColor="hyperlink"/>
              <w:u w:val="single"/>
              <w:lang w:val="es-ES"/>
            </w:rPr>
          </w:rPrChange>
        </w:rPr>
        <w:t xml:space="preserve">  [accessed 08.05.2014] </w:t>
      </w:r>
    </w:p>
    <w:p w:rsidR="000F0A0C" w:rsidRPr="004A1518" w:rsidRDefault="004A68E5" w:rsidP="00120AD4">
      <w:pPr>
        <w:spacing w:line="276" w:lineRule="auto"/>
        <w:rPr>
          <w:rFonts w:ascii="Times New Roman" w:hAnsi="Times New Roman" w:cs="Times New Roman"/>
          <w:lang w:val="en-GB"/>
          <w:rPrChange w:id="1267" w:author="David" w:date="2014-12-08T12:51:00Z">
            <w:rPr>
              <w:rFonts w:ascii="Times New Roman" w:hAnsi="Times New Roman" w:cs="Times New Roman"/>
            </w:rPr>
          </w:rPrChange>
        </w:rPr>
      </w:pPr>
      <w:r w:rsidRPr="004A68E5">
        <w:rPr>
          <w:rFonts w:ascii="Times New Roman" w:hAnsi="Times New Roman" w:cs="Times New Roman"/>
          <w:lang w:val="en-GB"/>
          <w:rPrChange w:id="1268" w:author="David" w:date="2014-12-08T12:51:00Z">
            <w:rPr>
              <w:rFonts w:ascii="Times New Roman" w:hAnsi="Times New Roman" w:cs="Times New Roman"/>
              <w:color w:val="0000FF" w:themeColor="hyperlink"/>
              <w:u w:val="single"/>
              <w:lang w:val="es-ES"/>
            </w:rPr>
          </w:rPrChange>
        </w:rPr>
        <w:t xml:space="preserve">Sánchez-Rojas CP (2012) Pastos húmedos de alta montaña: borreguiles. In: Aspizua R, Barea-Azcón JM, Bonet FJ, Pérez-Luque AJ, Zamora R (Eds) Observatorio de Cambio Global Sierra Nevada: metodologías de seguimiento. Consejería de Medio Ambiente, Junta de Andalucía, 72–73. </w:t>
      </w:r>
    </w:p>
    <w:p w:rsidR="009B3459" w:rsidRPr="004A1518" w:rsidRDefault="004A68E5" w:rsidP="00120AD4">
      <w:pPr>
        <w:spacing w:line="276" w:lineRule="auto"/>
        <w:rPr>
          <w:rFonts w:ascii="Times New Roman" w:hAnsi="Times New Roman" w:cs="Times New Roman"/>
          <w:lang w:val="en-GB"/>
          <w:rPrChange w:id="1269" w:author="David" w:date="2014-12-08T12:51:00Z">
            <w:rPr>
              <w:rFonts w:ascii="Times New Roman" w:hAnsi="Times New Roman" w:cs="Times New Roman"/>
            </w:rPr>
          </w:rPrChange>
        </w:rPr>
      </w:pPr>
      <w:r w:rsidRPr="004A68E5">
        <w:rPr>
          <w:rFonts w:ascii="Times New Roman" w:hAnsi="Times New Roman" w:cs="Times New Roman"/>
          <w:lang w:val="en-GB"/>
          <w:rPrChange w:id="1270" w:author="David" w:date="2014-12-08T12:51:00Z">
            <w:rPr>
              <w:rFonts w:ascii="Times New Roman" w:hAnsi="Times New Roman" w:cs="Times New Roman"/>
              <w:color w:val="0000FF" w:themeColor="hyperlink"/>
              <w:u w:val="single"/>
            </w:rPr>
          </w:rPrChange>
        </w:rPr>
        <w:t xml:space="preserve">Sánchez-Gutiérrez J, Pino J (coord) (2004) Guía de visita del Parque Nacional de Sierra Nevada. Organismo Autónomo Parques Nacionales. 296 p. </w:t>
      </w:r>
    </w:p>
    <w:p w:rsidR="00FC55A2" w:rsidRPr="004A1518" w:rsidRDefault="004A68E5" w:rsidP="00120AD4">
      <w:pPr>
        <w:spacing w:line="276" w:lineRule="auto"/>
        <w:rPr>
          <w:rFonts w:ascii="Times New Roman" w:hAnsi="Times New Roman" w:cs="Times New Roman"/>
          <w:lang w:val="en-GB"/>
          <w:rPrChange w:id="1271" w:author="David" w:date="2014-12-08T12:51:00Z">
            <w:rPr>
              <w:rFonts w:ascii="Times New Roman" w:hAnsi="Times New Roman" w:cs="Times New Roman"/>
            </w:rPr>
          </w:rPrChange>
        </w:rPr>
      </w:pPr>
      <w:r w:rsidRPr="004A68E5">
        <w:rPr>
          <w:rFonts w:ascii="Times New Roman" w:hAnsi="Times New Roman" w:cs="Times New Roman"/>
          <w:lang w:val="en-GB"/>
          <w:rPrChange w:id="1272" w:author="David" w:date="2014-12-08T12:51:00Z">
            <w:rPr>
              <w:rFonts w:ascii="Times New Roman" w:hAnsi="Times New Roman" w:cs="Times New Roman"/>
              <w:color w:val="0000FF" w:themeColor="hyperlink"/>
              <w:u w:val="single"/>
            </w:rPr>
          </w:rPrChange>
        </w:rPr>
        <w:t xml:space="preserve">Schaaf T (2009) Mountain Biosphere Reserves–A People Centred Approach that also Links Global Knowledge. Sustainable Mountain Development 55: 13–15. </w:t>
      </w:r>
      <w:r w:rsidRPr="004A68E5">
        <w:rPr>
          <w:lang w:val="en-GB"/>
          <w:rPrChange w:id="1273" w:author="David" w:date="2014-12-08T12:51:00Z">
            <w:rPr>
              <w:color w:val="0000FF" w:themeColor="hyperlink"/>
              <w:u w:val="single"/>
            </w:rPr>
          </w:rPrChange>
        </w:rPr>
        <w:fldChar w:fldCharType="begin"/>
      </w:r>
      <w:r w:rsidRPr="004A68E5">
        <w:rPr>
          <w:lang w:val="en-GB"/>
          <w:rPrChange w:id="1274" w:author="David" w:date="2014-12-08T12:51:00Z">
            <w:rPr>
              <w:color w:val="0000FF" w:themeColor="hyperlink"/>
              <w:u w:val="single"/>
            </w:rPr>
          </w:rPrChange>
        </w:rPr>
        <w:instrText>HYPERLINK "http://lib.icimod.org/record/26505/files/c_attachment_601_5624.pdf"</w:instrText>
      </w:r>
      <w:r w:rsidRPr="004A68E5">
        <w:rPr>
          <w:lang w:val="en-GB"/>
          <w:rPrChange w:id="1275"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276" w:author="David" w:date="2014-12-08T12:51:00Z">
            <w:rPr>
              <w:rStyle w:val="Hipervnculo"/>
              <w:rFonts w:ascii="Times New Roman" w:hAnsi="Times New Roman" w:cs="Times New Roman"/>
            </w:rPr>
          </w:rPrChange>
        </w:rPr>
        <w:t>http://lib.icimod.org/record/26505/files/c_attachment_601_5624.pdf</w:t>
      </w:r>
      <w:r w:rsidRPr="004A68E5">
        <w:rPr>
          <w:lang w:val="en-GB"/>
          <w:rPrChange w:id="1277" w:author="David" w:date="2014-12-08T12:51:00Z">
            <w:rPr>
              <w:color w:val="0000FF" w:themeColor="hyperlink"/>
              <w:u w:val="single"/>
            </w:rPr>
          </w:rPrChange>
        </w:rPr>
        <w:fldChar w:fldCharType="end"/>
      </w:r>
      <w:r w:rsidRPr="004A68E5">
        <w:rPr>
          <w:rFonts w:ascii="Times New Roman" w:hAnsi="Times New Roman" w:cs="Times New Roman"/>
          <w:lang w:val="en-GB"/>
          <w:rPrChange w:id="1278" w:author="David" w:date="2014-12-08T12:51:00Z">
            <w:rPr>
              <w:rFonts w:ascii="Times New Roman" w:hAnsi="Times New Roman" w:cs="Times New Roman"/>
              <w:color w:val="0000FF" w:themeColor="hyperlink"/>
              <w:u w:val="single"/>
            </w:rPr>
          </w:rPrChange>
        </w:rPr>
        <w:t xml:space="preserve"> </w:t>
      </w:r>
    </w:p>
    <w:p w:rsidR="004B67DF" w:rsidRPr="004A1518" w:rsidRDefault="004A68E5" w:rsidP="004B67DF">
      <w:pPr>
        <w:spacing w:line="276" w:lineRule="auto"/>
        <w:rPr>
          <w:rFonts w:ascii="Times New Roman" w:hAnsi="Times New Roman" w:cs="Times New Roman"/>
          <w:lang w:val="en-GB"/>
          <w:rPrChange w:id="1279" w:author="David" w:date="2014-12-08T12:51:00Z">
            <w:rPr>
              <w:rFonts w:ascii="Times New Roman" w:hAnsi="Times New Roman" w:cs="Times New Roman"/>
            </w:rPr>
          </w:rPrChange>
        </w:rPr>
      </w:pPr>
      <w:r w:rsidRPr="004A68E5">
        <w:rPr>
          <w:rFonts w:ascii="Times New Roman" w:hAnsi="Times New Roman" w:cs="Times New Roman"/>
          <w:lang w:val="en-GB"/>
          <w:rPrChange w:id="1280" w:author="David" w:date="2014-12-08T12:51:00Z">
            <w:rPr>
              <w:rFonts w:ascii="Times New Roman" w:hAnsi="Times New Roman" w:cs="Times New Roman"/>
              <w:color w:val="0000FF" w:themeColor="hyperlink"/>
              <w:u w:val="single"/>
            </w:rPr>
          </w:rPrChange>
        </w:rPr>
        <w:t xml:space="preserve">Tutin TG et al. (Eds) (1964–1980) Flora Europaea, Cambridge University Presss, Cambridge, 1–5. </w:t>
      </w:r>
    </w:p>
    <w:p w:rsidR="004B67DF" w:rsidRPr="004A1518" w:rsidRDefault="004A68E5" w:rsidP="004B67DF">
      <w:pPr>
        <w:spacing w:line="276" w:lineRule="auto"/>
        <w:rPr>
          <w:rFonts w:ascii="Times New Roman" w:hAnsi="Times New Roman" w:cs="Times New Roman"/>
          <w:lang w:val="en-GB"/>
          <w:rPrChange w:id="1281" w:author="David" w:date="2014-12-08T12:51:00Z">
            <w:rPr>
              <w:rFonts w:ascii="Times New Roman" w:hAnsi="Times New Roman" w:cs="Times New Roman"/>
            </w:rPr>
          </w:rPrChange>
        </w:rPr>
      </w:pPr>
      <w:r w:rsidRPr="004A68E5">
        <w:rPr>
          <w:rFonts w:ascii="Times New Roman" w:hAnsi="Times New Roman" w:cs="Times New Roman"/>
          <w:lang w:val="en-GB"/>
          <w:rPrChange w:id="1282" w:author="David" w:date="2014-12-08T12:51:00Z">
            <w:rPr>
              <w:rFonts w:ascii="Times New Roman" w:hAnsi="Times New Roman" w:cs="Times New Roman"/>
              <w:color w:val="0000FF" w:themeColor="hyperlink"/>
              <w:u w:val="single"/>
            </w:rPr>
          </w:rPrChange>
        </w:rPr>
        <w:t>Valdés B, Talavera S, Fernández-Galiano E (Eds) (1987) Flora vascular de Andalucía Occidental, 1–3. Ketres, Barcelona.</w:t>
      </w:r>
    </w:p>
    <w:p w:rsidR="00FC55A2" w:rsidRPr="004A1518" w:rsidRDefault="004A68E5" w:rsidP="004B67DF">
      <w:pPr>
        <w:spacing w:line="276" w:lineRule="auto"/>
        <w:rPr>
          <w:rFonts w:ascii="Times New Roman" w:hAnsi="Times New Roman" w:cs="Times New Roman"/>
          <w:lang w:val="en-GB"/>
          <w:rPrChange w:id="1283" w:author="David" w:date="2014-12-08T12:51:00Z">
            <w:rPr>
              <w:rFonts w:ascii="Times New Roman" w:hAnsi="Times New Roman" w:cs="Times New Roman"/>
            </w:rPr>
          </w:rPrChange>
        </w:rPr>
      </w:pPr>
      <w:r w:rsidRPr="004A68E5">
        <w:rPr>
          <w:rFonts w:ascii="Times New Roman" w:hAnsi="Times New Roman" w:cs="Times New Roman"/>
          <w:lang w:val="en-GB"/>
          <w:rPrChange w:id="1284" w:author="David" w:date="2014-12-08T12:51:00Z">
            <w:rPr>
              <w:rFonts w:ascii="Times New Roman" w:hAnsi="Times New Roman" w:cs="Times New Roman"/>
              <w:color w:val="0000FF" w:themeColor="hyperlink"/>
              <w:u w:val="single"/>
            </w:rPr>
          </w:rPrChange>
        </w:rPr>
        <w:t xml:space="preserve">van der Maabel E (1979) Transformation of cover-abundance values in phytosociology and its effects on community similarity. Vegetatio 39(2): 97–114. doi: </w:t>
      </w:r>
      <w:r w:rsidRPr="004A68E5">
        <w:rPr>
          <w:lang w:val="en-GB"/>
          <w:rPrChange w:id="1285" w:author="David" w:date="2014-12-08T12:51:00Z">
            <w:rPr>
              <w:color w:val="0000FF" w:themeColor="hyperlink"/>
              <w:u w:val="single"/>
            </w:rPr>
          </w:rPrChange>
        </w:rPr>
        <w:fldChar w:fldCharType="begin"/>
      </w:r>
      <w:r w:rsidRPr="004A68E5">
        <w:rPr>
          <w:lang w:val="en-GB"/>
          <w:rPrChange w:id="1286" w:author="David" w:date="2014-12-08T12:51:00Z">
            <w:rPr>
              <w:color w:val="0000FF" w:themeColor="hyperlink"/>
              <w:u w:val="single"/>
            </w:rPr>
          </w:rPrChange>
        </w:rPr>
        <w:instrText>HYPERLINK "https://dx.doi.org/10.1007/BF00052021"</w:instrText>
      </w:r>
      <w:r w:rsidRPr="004A68E5">
        <w:rPr>
          <w:lang w:val="en-GB"/>
          <w:rPrChange w:id="1287"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288" w:author="David" w:date="2014-12-08T12:51:00Z">
            <w:rPr>
              <w:rStyle w:val="Hipervnculo"/>
              <w:rFonts w:ascii="Times New Roman" w:hAnsi="Times New Roman" w:cs="Times New Roman"/>
            </w:rPr>
          </w:rPrChange>
        </w:rPr>
        <w:t>10.1007/BF00052021</w:t>
      </w:r>
      <w:r w:rsidRPr="004A68E5">
        <w:rPr>
          <w:lang w:val="en-GB"/>
          <w:rPrChange w:id="1289" w:author="David" w:date="2014-12-08T12:51:00Z">
            <w:rPr>
              <w:color w:val="0000FF" w:themeColor="hyperlink"/>
              <w:u w:val="single"/>
            </w:rPr>
          </w:rPrChange>
        </w:rPr>
        <w:fldChar w:fldCharType="end"/>
      </w:r>
    </w:p>
    <w:p w:rsidR="00FC55A2" w:rsidRPr="004A1518" w:rsidRDefault="004A68E5" w:rsidP="00120AD4">
      <w:pPr>
        <w:spacing w:line="276" w:lineRule="auto"/>
        <w:rPr>
          <w:rFonts w:ascii="Times New Roman" w:hAnsi="Times New Roman" w:cs="Times New Roman"/>
          <w:lang w:val="en-GB"/>
          <w:rPrChange w:id="1290" w:author="David" w:date="2014-12-08T12:51:00Z">
            <w:rPr>
              <w:rFonts w:ascii="Times New Roman" w:hAnsi="Times New Roman" w:cs="Times New Roman"/>
            </w:rPr>
          </w:rPrChange>
        </w:rPr>
      </w:pPr>
      <w:r w:rsidRPr="004A68E5">
        <w:rPr>
          <w:rFonts w:ascii="Times New Roman" w:hAnsi="Times New Roman" w:cs="Times New Roman"/>
          <w:lang w:val="en-GB"/>
          <w:rPrChange w:id="1291" w:author="David" w:date="2014-12-08T12:51:00Z">
            <w:rPr>
              <w:rFonts w:ascii="Times New Roman" w:hAnsi="Times New Roman" w:cs="Times New Roman"/>
              <w:color w:val="0000FF" w:themeColor="hyperlink"/>
              <w:u w:val="single"/>
            </w:rPr>
          </w:rPrChange>
        </w:rPr>
        <w:t xml:space="preserve">van der Maarel E (2007) Transformation of cover-abundance values for appropriate numerical treatment – Alternatives to the proposals by Podani. Journal of Vegetation Science 18(5): 767–770. doi: </w:t>
      </w:r>
      <w:r w:rsidRPr="004A68E5">
        <w:rPr>
          <w:lang w:val="en-GB"/>
          <w:rPrChange w:id="1292" w:author="David" w:date="2014-12-08T12:51:00Z">
            <w:rPr>
              <w:color w:val="0000FF" w:themeColor="hyperlink"/>
              <w:u w:val="single"/>
            </w:rPr>
          </w:rPrChange>
        </w:rPr>
        <w:fldChar w:fldCharType="begin"/>
      </w:r>
      <w:r w:rsidRPr="004A68E5">
        <w:rPr>
          <w:lang w:val="en-GB"/>
          <w:rPrChange w:id="1293" w:author="David" w:date="2014-12-08T12:51:00Z">
            <w:rPr>
              <w:color w:val="0000FF" w:themeColor="hyperlink"/>
              <w:u w:val="single"/>
            </w:rPr>
          </w:rPrChange>
        </w:rPr>
        <w:instrText>HYPERLINK "https://dx.doi.org/10.1111/j.1654-1103.2007.tb02592.x"</w:instrText>
      </w:r>
      <w:r w:rsidRPr="004A68E5">
        <w:rPr>
          <w:lang w:val="en-GB"/>
          <w:rPrChange w:id="1294"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295" w:author="David" w:date="2014-12-08T12:51:00Z">
            <w:rPr>
              <w:rStyle w:val="Hipervnculo"/>
              <w:rFonts w:ascii="Times New Roman" w:hAnsi="Times New Roman" w:cs="Times New Roman"/>
            </w:rPr>
          </w:rPrChange>
        </w:rPr>
        <w:t>10.1111/j.1654-1103.2007.tb02592.x</w:t>
      </w:r>
      <w:r w:rsidRPr="004A68E5">
        <w:rPr>
          <w:lang w:val="en-GB"/>
          <w:rPrChange w:id="1296" w:author="David" w:date="2014-12-08T12:51:00Z">
            <w:rPr>
              <w:color w:val="0000FF" w:themeColor="hyperlink"/>
              <w:u w:val="single"/>
            </w:rPr>
          </w:rPrChange>
        </w:rPr>
        <w:fldChar w:fldCharType="end"/>
      </w:r>
    </w:p>
    <w:p w:rsidR="00FC55A2" w:rsidRPr="004A1518" w:rsidRDefault="004A68E5" w:rsidP="00120AD4">
      <w:pPr>
        <w:spacing w:line="276" w:lineRule="auto"/>
        <w:rPr>
          <w:rFonts w:ascii="Times New Roman" w:hAnsi="Times New Roman" w:cs="Times New Roman"/>
          <w:lang w:val="en-GB"/>
          <w:rPrChange w:id="1297" w:author="David" w:date="2014-12-08T12:51:00Z">
            <w:rPr>
              <w:rFonts w:ascii="Times New Roman" w:hAnsi="Times New Roman" w:cs="Times New Roman"/>
            </w:rPr>
          </w:rPrChange>
        </w:rPr>
      </w:pPr>
      <w:r w:rsidRPr="004A68E5">
        <w:rPr>
          <w:rFonts w:ascii="Times New Roman" w:hAnsi="Times New Roman" w:cs="Times New Roman"/>
          <w:lang w:val="en-GB"/>
          <w:rPrChange w:id="1298" w:author="David" w:date="2014-12-08T12:51:00Z">
            <w:rPr>
              <w:rFonts w:ascii="Times New Roman" w:hAnsi="Times New Roman" w:cs="Times New Roman"/>
              <w:color w:val="0000FF" w:themeColor="hyperlink"/>
              <w:u w:val="single"/>
            </w:rPr>
          </w:rPrChange>
        </w:rPr>
        <w:t xml:space="preserve">Wieczorek J, Döring M, De Giovanni R, Robertson T, Vieglais D (2009) Darwin Core Terms: A quick reference guide. </w:t>
      </w:r>
      <w:r w:rsidRPr="004A68E5">
        <w:rPr>
          <w:lang w:val="en-GB"/>
          <w:rPrChange w:id="1299" w:author="David" w:date="2014-12-08T12:51:00Z">
            <w:rPr>
              <w:color w:val="0000FF" w:themeColor="hyperlink"/>
              <w:u w:val="single"/>
            </w:rPr>
          </w:rPrChange>
        </w:rPr>
        <w:fldChar w:fldCharType="begin"/>
      </w:r>
      <w:r w:rsidRPr="004A68E5">
        <w:rPr>
          <w:lang w:val="en-GB"/>
          <w:rPrChange w:id="1300" w:author="David" w:date="2014-12-08T12:51:00Z">
            <w:rPr>
              <w:color w:val="0000FF" w:themeColor="hyperlink"/>
              <w:u w:val="single"/>
            </w:rPr>
          </w:rPrChange>
        </w:rPr>
        <w:instrText>HYPERLINK "http://rs.tdwg.org/dwc/terms/"</w:instrText>
      </w:r>
      <w:r w:rsidRPr="004A68E5">
        <w:rPr>
          <w:lang w:val="en-GB"/>
          <w:rPrChange w:id="1301"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302" w:author="David" w:date="2014-12-08T12:51:00Z">
            <w:rPr>
              <w:rStyle w:val="Hipervnculo"/>
              <w:rFonts w:ascii="Times New Roman" w:hAnsi="Times New Roman" w:cs="Times New Roman"/>
            </w:rPr>
          </w:rPrChange>
        </w:rPr>
        <w:t>http://rs.tdwg.org/dwc/terms/</w:t>
      </w:r>
      <w:r w:rsidRPr="004A68E5">
        <w:rPr>
          <w:lang w:val="en-GB"/>
          <w:rPrChange w:id="1303" w:author="David" w:date="2014-12-08T12:51:00Z">
            <w:rPr>
              <w:color w:val="0000FF" w:themeColor="hyperlink"/>
              <w:u w:val="single"/>
            </w:rPr>
          </w:rPrChange>
        </w:rPr>
        <w:fldChar w:fldCharType="end"/>
      </w:r>
      <w:r w:rsidRPr="004A68E5">
        <w:rPr>
          <w:rFonts w:ascii="Times New Roman" w:hAnsi="Times New Roman" w:cs="Times New Roman"/>
          <w:lang w:val="en-GB"/>
          <w:rPrChange w:id="1304" w:author="David" w:date="2014-12-08T12:51:00Z">
            <w:rPr>
              <w:rFonts w:ascii="Times New Roman" w:hAnsi="Times New Roman" w:cs="Times New Roman"/>
              <w:color w:val="0000FF" w:themeColor="hyperlink"/>
              <w:u w:val="single"/>
            </w:rPr>
          </w:rPrChange>
        </w:rPr>
        <w:t xml:space="preserve">  [accessed 17.10.2014].</w:t>
      </w:r>
    </w:p>
    <w:p w:rsidR="00FC55A2" w:rsidRPr="004A1518" w:rsidRDefault="004A68E5" w:rsidP="005A55DB">
      <w:pPr>
        <w:spacing w:line="276" w:lineRule="auto"/>
        <w:rPr>
          <w:rFonts w:ascii="Times New Roman" w:hAnsi="Times New Roman" w:cs="Times New Roman"/>
          <w:lang w:val="en-GB"/>
          <w:rPrChange w:id="1305" w:author="David" w:date="2014-12-08T12:51:00Z">
            <w:rPr>
              <w:rFonts w:ascii="Times New Roman" w:hAnsi="Times New Roman" w:cs="Times New Roman"/>
              <w:lang w:val="es-ES"/>
            </w:rPr>
          </w:rPrChange>
        </w:rPr>
      </w:pPr>
      <w:r w:rsidRPr="004A68E5">
        <w:rPr>
          <w:rFonts w:ascii="Times New Roman" w:hAnsi="Times New Roman" w:cs="Times New Roman"/>
          <w:lang w:val="en-GB"/>
          <w:rPrChange w:id="1306" w:author="David" w:date="2014-12-08T12:51:00Z">
            <w:rPr>
              <w:rFonts w:ascii="Times New Roman" w:hAnsi="Times New Roman" w:cs="Times New Roman"/>
              <w:color w:val="0000FF" w:themeColor="hyperlink"/>
              <w:u w:val="single"/>
            </w:rPr>
          </w:rPrChange>
        </w:rPr>
        <w:t xml:space="preserve">Wieczorek J, Bloom D, Guralnick R, Blum S, Döring M, Giovanni R, Robertson T, Vieglais D (2012) Darwin Core: An evolving community-developed biodiversity data standard. PLoS ONE 7(1): e29715EP, doi: </w:t>
      </w:r>
      <w:r w:rsidRPr="004A68E5">
        <w:rPr>
          <w:lang w:val="en-GB"/>
          <w:rPrChange w:id="1307" w:author="David" w:date="2014-12-08T12:51:00Z">
            <w:rPr>
              <w:color w:val="0000FF" w:themeColor="hyperlink"/>
              <w:u w:val="single"/>
            </w:rPr>
          </w:rPrChange>
        </w:rPr>
        <w:fldChar w:fldCharType="begin"/>
      </w:r>
      <w:r w:rsidRPr="004A68E5">
        <w:rPr>
          <w:lang w:val="en-GB"/>
          <w:rPrChange w:id="1308" w:author="David" w:date="2014-12-08T12:51:00Z">
            <w:rPr>
              <w:color w:val="0000FF" w:themeColor="hyperlink"/>
              <w:u w:val="single"/>
            </w:rPr>
          </w:rPrChange>
        </w:rPr>
        <w:instrText>HYPERLINK "https://dx.doi.org/10.1371/journal.pone.0029715"</w:instrText>
      </w:r>
      <w:r w:rsidRPr="004A68E5">
        <w:rPr>
          <w:lang w:val="en-GB"/>
          <w:rPrChange w:id="1309"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310" w:author="David" w:date="2014-12-08T12:51:00Z">
            <w:rPr>
              <w:rStyle w:val="Hipervnculo"/>
              <w:rFonts w:ascii="Times New Roman" w:hAnsi="Times New Roman" w:cs="Times New Roman"/>
              <w:lang w:val="es-ES"/>
            </w:rPr>
          </w:rPrChange>
        </w:rPr>
        <w:t>10.1371/journal.pone.0029715</w:t>
      </w:r>
      <w:r w:rsidRPr="004A68E5">
        <w:rPr>
          <w:lang w:val="en-GB"/>
          <w:rPrChange w:id="1311" w:author="David" w:date="2014-12-08T12:51:00Z">
            <w:rPr>
              <w:color w:val="0000FF" w:themeColor="hyperlink"/>
              <w:u w:val="single"/>
            </w:rPr>
          </w:rPrChange>
        </w:rPr>
        <w:fldChar w:fldCharType="end"/>
      </w:r>
      <w:r w:rsidRPr="004A68E5">
        <w:rPr>
          <w:rFonts w:ascii="Times New Roman" w:hAnsi="Times New Roman" w:cs="Times New Roman"/>
          <w:lang w:val="en-GB"/>
          <w:rPrChange w:id="1312" w:author="David" w:date="2014-12-08T12:51:00Z">
            <w:rPr>
              <w:rFonts w:ascii="Times New Roman" w:hAnsi="Times New Roman" w:cs="Times New Roman"/>
              <w:color w:val="0000FF" w:themeColor="hyperlink"/>
              <w:u w:val="single"/>
              <w:lang w:val="es-ES"/>
            </w:rPr>
          </w:rPrChange>
        </w:rPr>
        <w:t xml:space="preserve"> </w:t>
      </w:r>
    </w:p>
    <w:p w:rsidR="00E65E88" w:rsidRPr="004A1518" w:rsidRDefault="004A68E5" w:rsidP="005A55DB">
      <w:pPr>
        <w:spacing w:line="276" w:lineRule="auto"/>
        <w:rPr>
          <w:rFonts w:ascii="Times New Roman" w:hAnsi="Times New Roman" w:cs="Times New Roman"/>
          <w:lang w:val="en-GB"/>
          <w:rPrChange w:id="1313" w:author="David" w:date="2014-12-08T12:51:00Z">
            <w:rPr>
              <w:rFonts w:ascii="Times New Roman" w:hAnsi="Times New Roman" w:cs="Times New Roman"/>
              <w:lang w:val="es-ES"/>
            </w:rPr>
          </w:rPrChange>
        </w:rPr>
      </w:pPr>
      <w:r w:rsidRPr="004A68E5">
        <w:rPr>
          <w:rFonts w:ascii="Times New Roman" w:hAnsi="Times New Roman" w:cs="Times New Roman"/>
          <w:lang w:val="en-GB"/>
          <w:rPrChange w:id="1314" w:author="David" w:date="2014-12-08T12:51:00Z">
            <w:rPr>
              <w:rFonts w:ascii="Times New Roman" w:hAnsi="Times New Roman" w:cs="Times New Roman"/>
              <w:color w:val="0000FF" w:themeColor="hyperlink"/>
              <w:u w:val="single"/>
              <w:lang w:val="es-ES"/>
            </w:rPr>
          </w:rPrChange>
        </w:rPr>
        <w:t xml:space="preserve">Zamora R (1990a) Observational and experimental study of a carnivorous plant-ant kleptobiotic interaction. Oikos 59(3): 368–372 </w:t>
      </w:r>
    </w:p>
    <w:p w:rsidR="00E65E88" w:rsidRPr="004A1518" w:rsidRDefault="004A68E5" w:rsidP="00E65E88">
      <w:pPr>
        <w:spacing w:before="0" w:after="0"/>
        <w:rPr>
          <w:rFonts w:ascii="Times New Roman" w:eastAsia="Times New Roman" w:hAnsi="Times New Roman" w:cs="Times New Roman"/>
          <w:lang w:val="en-GB" w:eastAsia="es-ES"/>
          <w:rPrChange w:id="1315" w:author="David" w:date="2014-12-08T12:51:00Z">
            <w:rPr>
              <w:rFonts w:ascii="Times New Roman" w:eastAsia="Times New Roman" w:hAnsi="Times New Roman" w:cs="Times New Roman"/>
              <w:lang w:eastAsia="es-ES"/>
            </w:rPr>
          </w:rPrChange>
        </w:rPr>
      </w:pPr>
      <w:r w:rsidRPr="004A68E5">
        <w:rPr>
          <w:rFonts w:ascii="Times New Roman" w:eastAsia="Times New Roman" w:hAnsi="Times New Roman" w:cs="Times New Roman"/>
          <w:color w:val="000000"/>
          <w:shd w:val="clear" w:color="auto" w:fill="FFFFFF"/>
          <w:lang w:val="en-GB" w:eastAsia="es-ES"/>
          <w:rPrChange w:id="1316" w:author="David" w:date="2014-12-08T12:51:00Z">
            <w:rPr>
              <w:rFonts w:ascii="Times New Roman" w:eastAsia="Times New Roman" w:hAnsi="Times New Roman" w:cs="Times New Roman"/>
              <w:color w:val="000000"/>
              <w:u w:val="single"/>
              <w:shd w:val="clear" w:color="auto" w:fill="FFFFFF"/>
              <w:lang w:eastAsia="es-ES"/>
            </w:rPr>
          </w:rPrChange>
        </w:rPr>
        <w:t>Zamora, R. (1990b). The feeding ecology of a carnivorous plant (</w:t>
      </w:r>
      <w:r w:rsidRPr="004A68E5">
        <w:rPr>
          <w:rFonts w:ascii="Times New Roman" w:eastAsia="Times New Roman" w:hAnsi="Times New Roman" w:cs="Times New Roman"/>
          <w:i/>
          <w:color w:val="000000"/>
          <w:shd w:val="clear" w:color="auto" w:fill="FFFFFF"/>
          <w:lang w:val="en-GB" w:eastAsia="es-ES"/>
          <w:rPrChange w:id="1317" w:author="David" w:date="2014-12-08T12:51:00Z">
            <w:rPr>
              <w:rFonts w:ascii="Times New Roman" w:eastAsia="Times New Roman" w:hAnsi="Times New Roman" w:cs="Times New Roman"/>
              <w:i/>
              <w:color w:val="000000"/>
              <w:u w:val="single"/>
              <w:shd w:val="clear" w:color="auto" w:fill="FFFFFF"/>
              <w:lang w:eastAsia="es-ES"/>
            </w:rPr>
          </w:rPrChange>
        </w:rPr>
        <w:t>Pinguicula nevadense</w:t>
      </w:r>
      <w:r w:rsidRPr="004A68E5">
        <w:rPr>
          <w:rFonts w:ascii="Times New Roman" w:eastAsia="Times New Roman" w:hAnsi="Times New Roman" w:cs="Times New Roman"/>
          <w:color w:val="000000"/>
          <w:shd w:val="clear" w:color="auto" w:fill="FFFFFF"/>
          <w:lang w:val="en-GB" w:eastAsia="es-ES"/>
          <w:rPrChange w:id="1318" w:author="David" w:date="2014-12-08T12:51:00Z">
            <w:rPr>
              <w:rFonts w:ascii="Times New Roman" w:eastAsia="Times New Roman" w:hAnsi="Times New Roman" w:cs="Times New Roman"/>
              <w:color w:val="000000"/>
              <w:u w:val="single"/>
              <w:shd w:val="clear" w:color="auto" w:fill="FFFFFF"/>
              <w:lang w:eastAsia="es-ES"/>
            </w:rPr>
          </w:rPrChange>
        </w:rPr>
        <w:t>): prey analysis and capture constraints. </w:t>
      </w:r>
      <w:r w:rsidRPr="004A68E5">
        <w:rPr>
          <w:rFonts w:ascii="Times New Roman" w:eastAsia="Times New Roman" w:hAnsi="Times New Roman" w:cs="Times New Roman"/>
          <w:i/>
          <w:iCs/>
          <w:color w:val="000000"/>
          <w:shd w:val="clear" w:color="auto" w:fill="FFFFFF"/>
          <w:lang w:val="en-GB" w:eastAsia="es-ES"/>
          <w:rPrChange w:id="1319" w:author="David" w:date="2014-12-08T12:51:00Z">
            <w:rPr>
              <w:rFonts w:ascii="Times New Roman" w:eastAsia="Times New Roman" w:hAnsi="Times New Roman" w:cs="Times New Roman"/>
              <w:i/>
              <w:iCs/>
              <w:color w:val="000000"/>
              <w:u w:val="single"/>
              <w:shd w:val="clear" w:color="auto" w:fill="FFFFFF"/>
              <w:lang w:eastAsia="es-ES"/>
            </w:rPr>
          </w:rPrChange>
        </w:rPr>
        <w:t>Oecologia</w:t>
      </w:r>
      <w:r w:rsidRPr="004A68E5">
        <w:rPr>
          <w:rFonts w:ascii="Times New Roman" w:eastAsia="Times New Roman" w:hAnsi="Times New Roman" w:cs="Times New Roman"/>
          <w:color w:val="000000"/>
          <w:shd w:val="clear" w:color="auto" w:fill="FFFFFF"/>
          <w:lang w:val="en-GB" w:eastAsia="es-ES"/>
          <w:rPrChange w:id="1320" w:author="David" w:date="2014-12-08T12:51:00Z">
            <w:rPr>
              <w:rFonts w:ascii="Times New Roman" w:eastAsia="Times New Roman" w:hAnsi="Times New Roman" w:cs="Times New Roman"/>
              <w:color w:val="000000"/>
              <w:u w:val="single"/>
              <w:shd w:val="clear" w:color="auto" w:fill="FFFFFF"/>
              <w:lang w:eastAsia="es-ES"/>
            </w:rPr>
          </w:rPrChange>
        </w:rPr>
        <w:t>, 84 (3): 376–379</w:t>
      </w:r>
    </w:p>
    <w:p w:rsidR="006B3555" w:rsidRPr="004A1518" w:rsidRDefault="004A68E5" w:rsidP="00241981">
      <w:pPr>
        <w:spacing w:line="276" w:lineRule="auto"/>
        <w:rPr>
          <w:rFonts w:ascii="Times New Roman" w:hAnsi="Times New Roman" w:cs="Times New Roman"/>
          <w:lang w:val="en-GB"/>
          <w:rPrChange w:id="1321" w:author="David" w:date="2014-12-08T12:51:00Z">
            <w:rPr>
              <w:rFonts w:ascii="Times New Roman" w:hAnsi="Times New Roman" w:cs="Times New Roman"/>
            </w:rPr>
          </w:rPrChange>
        </w:rPr>
      </w:pPr>
      <w:r w:rsidRPr="004A68E5">
        <w:rPr>
          <w:rFonts w:ascii="Times New Roman" w:hAnsi="Times New Roman" w:cs="Times New Roman"/>
          <w:lang w:val="en-GB"/>
          <w:rPrChange w:id="1322" w:author="David" w:date="2014-12-08T12:51:00Z">
            <w:rPr>
              <w:rFonts w:ascii="Times New Roman" w:hAnsi="Times New Roman" w:cs="Times New Roman"/>
              <w:color w:val="0000FF" w:themeColor="hyperlink"/>
              <w:u w:val="single"/>
              <w:lang w:val="es-ES"/>
            </w:rPr>
          </w:rPrChange>
        </w:rPr>
        <w:t xml:space="preserve">Zamora R, Bonet FJ (2011) Programa de Seguimiento del Cambio Global en Sierra Nevada: ciencia y tecnología para la gestión adaptativa. Boletín de la RED de </w:t>
      </w:r>
      <w:r w:rsidRPr="004A68E5">
        <w:rPr>
          <w:rFonts w:ascii="Times New Roman" w:hAnsi="Times New Roman" w:cs="Times New Roman"/>
          <w:lang w:val="en-GB"/>
          <w:rPrChange w:id="1323" w:author="David" w:date="2014-12-08T12:51:00Z">
            <w:rPr>
              <w:rFonts w:ascii="Times New Roman" w:hAnsi="Times New Roman" w:cs="Times New Roman"/>
              <w:color w:val="0000FF" w:themeColor="hyperlink"/>
              <w:u w:val="single"/>
              <w:lang w:val="es-ES"/>
            </w:rPr>
          </w:rPrChange>
        </w:rPr>
        <w:lastRenderedPageBreak/>
        <w:t xml:space="preserve">seguimiento del cambio global en Parques Nacionales, 1: 18–24. </w:t>
      </w:r>
      <w:r w:rsidRPr="004A68E5">
        <w:rPr>
          <w:lang w:val="en-GB"/>
          <w:rPrChange w:id="1324" w:author="David" w:date="2014-12-08T12:51:00Z">
            <w:rPr>
              <w:color w:val="0000FF" w:themeColor="hyperlink"/>
              <w:u w:val="single"/>
            </w:rPr>
          </w:rPrChange>
        </w:rPr>
        <w:fldChar w:fldCharType="begin"/>
      </w:r>
      <w:r w:rsidRPr="004A68E5">
        <w:rPr>
          <w:lang w:val="en-GB"/>
          <w:rPrChange w:id="1325" w:author="David" w:date="2014-12-08T12:51:00Z">
            <w:rPr>
              <w:color w:val="0000FF" w:themeColor="hyperlink"/>
              <w:u w:val="single"/>
            </w:rPr>
          </w:rPrChange>
        </w:rPr>
        <w:instrText>HYPERLINK "http://reddeparquesnacionales.mma.es/parques/rcg/html/rcg_boletin_01.htm"</w:instrText>
      </w:r>
      <w:r w:rsidRPr="004A68E5">
        <w:rPr>
          <w:lang w:val="en-GB"/>
          <w:rPrChange w:id="1326" w:author="David" w:date="2014-12-08T12:51:00Z">
            <w:rPr>
              <w:color w:val="0000FF" w:themeColor="hyperlink"/>
              <w:u w:val="single"/>
            </w:rPr>
          </w:rPrChange>
        </w:rPr>
        <w:fldChar w:fldCharType="separate"/>
      </w:r>
      <w:r w:rsidRPr="004A68E5">
        <w:rPr>
          <w:rStyle w:val="Hipervnculo"/>
          <w:rFonts w:ascii="Times New Roman" w:hAnsi="Times New Roman" w:cs="Times New Roman"/>
          <w:lang w:val="en-GB"/>
          <w:rPrChange w:id="1327" w:author="David" w:date="2014-12-08T12:51:00Z">
            <w:rPr>
              <w:rStyle w:val="Hipervnculo"/>
              <w:rFonts w:ascii="Times New Roman" w:hAnsi="Times New Roman" w:cs="Times New Roman"/>
            </w:rPr>
          </w:rPrChange>
        </w:rPr>
        <w:t>http://reddeparquesnacionales.mma.es/parques/rcg/html/rcg_boletin_01.htm</w:t>
      </w:r>
      <w:r w:rsidRPr="004A68E5">
        <w:rPr>
          <w:lang w:val="en-GB"/>
          <w:rPrChange w:id="1328" w:author="David" w:date="2014-12-08T12:51:00Z">
            <w:rPr>
              <w:color w:val="0000FF" w:themeColor="hyperlink"/>
              <w:u w:val="single"/>
            </w:rPr>
          </w:rPrChange>
        </w:rPr>
        <w:fldChar w:fldCharType="end"/>
      </w:r>
      <w:r w:rsidRPr="004A68E5">
        <w:rPr>
          <w:rFonts w:ascii="Times New Roman" w:hAnsi="Times New Roman" w:cs="Times New Roman"/>
          <w:lang w:val="en-GB"/>
          <w:rPrChange w:id="1329" w:author="David" w:date="2014-12-08T12:51:00Z">
            <w:rPr>
              <w:rFonts w:ascii="Times New Roman" w:hAnsi="Times New Roman" w:cs="Times New Roman"/>
              <w:color w:val="0000FF" w:themeColor="hyperlink"/>
              <w:u w:val="single"/>
            </w:rPr>
          </w:rPrChange>
        </w:rPr>
        <w:br w:type="page"/>
      </w:r>
    </w:p>
    <w:p w:rsidR="006B3555" w:rsidRPr="004A1518" w:rsidRDefault="004A68E5" w:rsidP="00484841">
      <w:pPr>
        <w:spacing w:line="276" w:lineRule="auto"/>
        <w:jc w:val="both"/>
        <w:rPr>
          <w:rFonts w:ascii="Times New Roman" w:hAnsi="Times New Roman" w:cs="Times New Roman"/>
          <w:lang w:val="en-GB"/>
          <w:rPrChange w:id="1330" w:author="David" w:date="2014-12-08T12:51:00Z">
            <w:rPr>
              <w:rFonts w:ascii="Times New Roman" w:hAnsi="Times New Roman" w:cs="Times New Roman"/>
            </w:rPr>
          </w:rPrChange>
        </w:rPr>
      </w:pPr>
      <w:r w:rsidRPr="004A68E5">
        <w:rPr>
          <w:rFonts w:ascii="Times New Roman" w:hAnsi="Times New Roman" w:cs="Times New Roman"/>
          <w:lang w:val="en-GB"/>
          <w:rPrChange w:id="1331" w:author="David" w:date="2014-12-08T12:51:00Z">
            <w:rPr>
              <w:rFonts w:ascii="Times New Roman" w:hAnsi="Times New Roman" w:cs="Times New Roman"/>
              <w:color w:val="0000FF" w:themeColor="hyperlink"/>
              <w:u w:val="single"/>
            </w:rPr>
          </w:rPrChange>
        </w:rPr>
        <w:lastRenderedPageBreak/>
        <w:t>Figure 1. Location of Sierra Nevada (</w:t>
      </w:r>
      <w:del w:id="1332" w:author="David" w:date="2014-12-08T12:48:00Z">
        <w:r w:rsidRPr="004A68E5">
          <w:rPr>
            <w:rFonts w:ascii="Times New Roman" w:hAnsi="Times New Roman" w:cs="Times New Roman"/>
            <w:lang w:val="en-GB"/>
            <w:rPrChange w:id="1333" w:author="David" w:date="2014-12-08T12:51:00Z">
              <w:rPr>
                <w:rFonts w:ascii="Times New Roman" w:hAnsi="Times New Roman" w:cs="Times New Roman"/>
                <w:color w:val="0000FF" w:themeColor="hyperlink"/>
                <w:u w:val="single"/>
              </w:rPr>
            </w:rPrChange>
          </w:rPr>
          <w:delText xml:space="preserve">souhter </w:delText>
        </w:r>
      </w:del>
      <w:ins w:id="1334" w:author="David" w:date="2014-12-08T12:48:00Z">
        <w:r w:rsidRPr="004A68E5">
          <w:rPr>
            <w:rFonts w:ascii="Times New Roman" w:hAnsi="Times New Roman" w:cs="Times New Roman"/>
            <w:lang w:val="en-GB"/>
            <w:rPrChange w:id="1335" w:author="David" w:date="2014-12-08T12:51:00Z">
              <w:rPr>
                <w:rFonts w:ascii="Times New Roman" w:hAnsi="Times New Roman" w:cs="Times New Roman"/>
                <w:color w:val="0000FF" w:themeColor="hyperlink"/>
                <w:u w:val="single"/>
              </w:rPr>
            </w:rPrChange>
          </w:rPr>
          <w:t>southern</w:t>
        </w:r>
      </w:ins>
      <w:ins w:id="1336" w:author="David" w:date="2014-12-08T12:55:00Z">
        <w:r w:rsidR="004A1518">
          <w:rPr>
            <w:rFonts w:ascii="Times New Roman" w:hAnsi="Times New Roman" w:cs="Times New Roman"/>
            <w:lang w:val="en-GB"/>
          </w:rPr>
          <w:t xml:space="preserve"> </w:t>
        </w:r>
      </w:ins>
      <w:r w:rsidRPr="004A68E5">
        <w:rPr>
          <w:rFonts w:ascii="Times New Roman" w:hAnsi="Times New Roman" w:cs="Times New Roman"/>
          <w:lang w:val="en-GB"/>
          <w:rPrChange w:id="1337" w:author="David" w:date="2014-12-08T12:51:00Z">
            <w:rPr>
              <w:rFonts w:ascii="Times New Roman" w:hAnsi="Times New Roman" w:cs="Times New Roman"/>
              <w:color w:val="0000FF" w:themeColor="hyperlink"/>
              <w:u w:val="single"/>
            </w:rPr>
          </w:rPrChange>
        </w:rPr>
        <w:t xml:space="preserve">Spain) and boundaries of the National and Natural Parks (top panels). The bottom panel shows the location of the borreguiles </w:t>
      </w:r>
      <w:del w:id="1338" w:author="David" w:date="2014-12-08T12:48:00Z">
        <w:r w:rsidRPr="004A68E5">
          <w:rPr>
            <w:rFonts w:ascii="Times New Roman" w:hAnsi="Times New Roman" w:cs="Times New Roman"/>
            <w:lang w:val="en-GB"/>
            <w:rPrChange w:id="1339" w:author="David" w:date="2014-12-08T12:51:00Z">
              <w:rPr>
                <w:rFonts w:ascii="Times New Roman" w:hAnsi="Times New Roman" w:cs="Times New Roman"/>
                <w:color w:val="0000FF" w:themeColor="hyperlink"/>
                <w:u w:val="single"/>
              </w:rPr>
            </w:rPrChange>
          </w:rPr>
          <w:delText xml:space="preserve">at </w:delText>
        </w:r>
      </w:del>
      <w:ins w:id="1340" w:author="David" w:date="2014-12-08T12:48:00Z">
        <w:r w:rsidRPr="004A68E5">
          <w:rPr>
            <w:rFonts w:ascii="Times New Roman" w:hAnsi="Times New Roman" w:cs="Times New Roman"/>
            <w:lang w:val="en-GB"/>
            <w:rPrChange w:id="1341" w:author="David" w:date="2014-12-08T12:51:00Z">
              <w:rPr>
                <w:rFonts w:ascii="Times New Roman" w:hAnsi="Times New Roman" w:cs="Times New Roman"/>
                <w:color w:val="0000FF" w:themeColor="hyperlink"/>
                <w:u w:val="single"/>
              </w:rPr>
            </w:rPrChange>
          </w:rPr>
          <w:t xml:space="preserve">in the </w:t>
        </w:r>
      </w:ins>
      <w:r w:rsidRPr="004A68E5">
        <w:rPr>
          <w:rFonts w:ascii="Times New Roman" w:hAnsi="Times New Roman" w:cs="Times New Roman"/>
          <w:lang w:val="en-GB"/>
          <w:rPrChange w:id="1342" w:author="David" w:date="2014-12-08T12:51:00Z">
            <w:rPr>
              <w:rFonts w:ascii="Times New Roman" w:hAnsi="Times New Roman" w:cs="Times New Roman"/>
              <w:color w:val="0000FF" w:themeColor="hyperlink"/>
              <w:u w:val="single"/>
            </w:rPr>
          </w:rPrChange>
        </w:rPr>
        <w:t xml:space="preserve">San Juan </w:t>
      </w:r>
      <w:del w:id="1343" w:author="David" w:date="2014-12-08T12:48:00Z">
        <w:r w:rsidRPr="004A68E5">
          <w:rPr>
            <w:rFonts w:ascii="Times New Roman" w:hAnsi="Times New Roman" w:cs="Times New Roman"/>
            <w:lang w:val="en-GB"/>
            <w:rPrChange w:id="1344" w:author="David" w:date="2014-12-08T12:51:00Z">
              <w:rPr>
                <w:rFonts w:ascii="Times New Roman" w:hAnsi="Times New Roman" w:cs="Times New Roman"/>
                <w:color w:val="0000FF" w:themeColor="hyperlink"/>
                <w:u w:val="single"/>
              </w:rPr>
            </w:rPrChange>
          </w:rPr>
          <w:delText xml:space="preserve">basin </w:delText>
        </w:r>
      </w:del>
      <w:r w:rsidRPr="004A68E5">
        <w:rPr>
          <w:rFonts w:ascii="Times New Roman" w:hAnsi="Times New Roman" w:cs="Times New Roman"/>
          <w:lang w:val="en-GB"/>
          <w:rPrChange w:id="1345" w:author="David" w:date="2014-12-08T12:51:00Z">
            <w:rPr>
              <w:rFonts w:ascii="Times New Roman" w:hAnsi="Times New Roman" w:cs="Times New Roman"/>
              <w:color w:val="0000FF" w:themeColor="hyperlink"/>
              <w:u w:val="single"/>
            </w:rPr>
          </w:rPrChange>
        </w:rPr>
        <w:t xml:space="preserve">river </w:t>
      </w:r>
      <w:ins w:id="1346" w:author="David" w:date="2014-12-08T12:48:00Z">
        <w:r w:rsidRPr="004A68E5">
          <w:rPr>
            <w:rFonts w:ascii="Times New Roman" w:hAnsi="Times New Roman" w:cs="Times New Roman"/>
            <w:lang w:val="en-GB"/>
            <w:rPrChange w:id="1347" w:author="David" w:date="2014-12-08T12:51:00Z">
              <w:rPr>
                <w:rFonts w:ascii="Times New Roman" w:hAnsi="Times New Roman" w:cs="Times New Roman"/>
                <w:color w:val="0000FF" w:themeColor="hyperlink"/>
                <w:u w:val="single"/>
              </w:rPr>
            </w:rPrChange>
          </w:rPr>
          <w:t xml:space="preserve">basin </w:t>
        </w:r>
      </w:ins>
      <w:r w:rsidRPr="004A68E5">
        <w:rPr>
          <w:rFonts w:ascii="Times New Roman" w:hAnsi="Times New Roman" w:cs="Times New Roman"/>
          <w:lang w:val="en-GB"/>
          <w:rPrChange w:id="1348" w:author="David" w:date="2014-12-08T12:51:00Z">
            <w:rPr>
              <w:rFonts w:ascii="Times New Roman" w:hAnsi="Times New Roman" w:cs="Times New Roman"/>
              <w:color w:val="0000FF" w:themeColor="hyperlink"/>
              <w:u w:val="single"/>
            </w:rPr>
          </w:rPrChange>
        </w:rPr>
        <w:t xml:space="preserve">with the sampling plots along an altitudinal gradient. </w:t>
      </w:r>
    </w:p>
    <w:p w:rsidR="006B3555" w:rsidRPr="004A1518" w:rsidRDefault="00953801" w:rsidP="00587CD0">
      <w:pPr>
        <w:spacing w:line="276" w:lineRule="auto"/>
        <w:jc w:val="both"/>
        <w:rPr>
          <w:rFonts w:ascii="Times New Roman" w:hAnsi="Times New Roman" w:cs="Times New Roman"/>
          <w:lang w:val="en-GB"/>
          <w:rPrChange w:id="1349" w:author="David" w:date="2014-12-08T12:51:00Z">
            <w:rPr>
              <w:rFonts w:ascii="Times New Roman" w:hAnsi="Times New Roman" w:cs="Times New Roman"/>
            </w:rPr>
          </w:rPrChange>
        </w:rPr>
      </w:pPr>
      <w:r>
        <w:rPr>
          <w:rFonts w:ascii="Times New Roman" w:hAnsi="Times New Roman" w:cs="Times New Roman"/>
          <w:noProof/>
          <w:lang w:val="es-ES" w:eastAsia="es-ES"/>
          <w:rPrChange w:id="1350">
            <w:rPr>
              <w:rFonts w:ascii="Times New Roman" w:hAnsi="Times New Roman" w:cs="Times New Roman"/>
              <w:noProof/>
              <w:color w:val="0000FF" w:themeColor="hyperlink"/>
              <w:u w:val="single"/>
              <w:lang w:val="es-ES" w:eastAsia="es-ES"/>
            </w:rPr>
          </w:rPrChange>
        </w:rPr>
        <w:drawing>
          <wp:inline distT="0" distB="0" distL="0" distR="0">
            <wp:extent cx="5063392" cy="71636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pBorregu_2014.png"/>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063812" cy="7164281"/>
                    </a:xfrm>
                    <a:prstGeom prst="rect">
                      <a:avLst/>
                    </a:prstGeom>
                  </pic:spPr>
                </pic:pic>
              </a:graphicData>
            </a:graphic>
          </wp:inline>
        </w:drawing>
      </w:r>
      <w:r w:rsidR="004A68E5" w:rsidRPr="004A68E5">
        <w:rPr>
          <w:rFonts w:ascii="Times New Roman" w:hAnsi="Times New Roman" w:cs="Times New Roman"/>
          <w:lang w:val="en-GB"/>
          <w:rPrChange w:id="1351" w:author="David" w:date="2014-12-08T12:51:00Z">
            <w:rPr>
              <w:rFonts w:ascii="Times New Roman" w:hAnsi="Times New Roman" w:cs="Times New Roman"/>
              <w:color w:val="0000FF" w:themeColor="hyperlink"/>
              <w:u w:val="single"/>
            </w:rPr>
          </w:rPrChange>
        </w:rPr>
        <w:br w:type="page"/>
      </w:r>
    </w:p>
    <w:p w:rsidR="0069389A" w:rsidRPr="004A1518" w:rsidRDefault="004A68E5" w:rsidP="00484841">
      <w:pPr>
        <w:spacing w:line="276" w:lineRule="auto"/>
        <w:jc w:val="both"/>
        <w:rPr>
          <w:rFonts w:ascii="Times New Roman" w:hAnsi="Times New Roman" w:cs="Times New Roman"/>
          <w:lang w:val="en-GB"/>
          <w:rPrChange w:id="1352" w:author="David" w:date="2014-12-08T12:51:00Z">
            <w:rPr>
              <w:rFonts w:ascii="Times New Roman" w:hAnsi="Times New Roman" w:cs="Times New Roman"/>
            </w:rPr>
          </w:rPrChange>
        </w:rPr>
      </w:pPr>
      <w:r w:rsidRPr="004A68E5">
        <w:rPr>
          <w:rFonts w:ascii="Times New Roman" w:hAnsi="Times New Roman" w:cs="Times New Roman"/>
          <w:lang w:val="en-GB"/>
          <w:rPrChange w:id="1353" w:author="David" w:date="2014-12-08T12:51:00Z">
            <w:rPr>
              <w:rFonts w:ascii="Times New Roman" w:hAnsi="Times New Roman" w:cs="Times New Roman"/>
              <w:color w:val="0000FF" w:themeColor="hyperlink"/>
              <w:u w:val="single"/>
            </w:rPr>
          </w:rPrChange>
        </w:rPr>
        <w:lastRenderedPageBreak/>
        <w:t xml:space="preserve">Figure 2. Taxonomic coverage. The upper bar shows the percentage of records of the dataset belonging to each phylum. The bottom bars show the percentage of total records in the dataset by order. The number of records is included above the bars. The order bars is aggregated by class. </w:t>
      </w:r>
    </w:p>
    <w:p w:rsidR="003F301F" w:rsidRPr="004A1518" w:rsidRDefault="00953801" w:rsidP="008A3DFF">
      <w:pPr>
        <w:spacing w:line="276" w:lineRule="auto"/>
        <w:jc w:val="both"/>
        <w:rPr>
          <w:rFonts w:ascii="Times New Roman" w:hAnsi="Times New Roman" w:cs="Times New Roman"/>
          <w:lang w:val="en-GB"/>
          <w:rPrChange w:id="1354" w:author="David" w:date="2014-12-08T12:51:00Z">
            <w:rPr>
              <w:rFonts w:ascii="Times New Roman" w:hAnsi="Times New Roman" w:cs="Times New Roman"/>
            </w:rPr>
          </w:rPrChange>
        </w:rPr>
      </w:pPr>
      <w:r>
        <w:rPr>
          <w:rFonts w:ascii="Times New Roman" w:hAnsi="Times New Roman" w:cs="Times New Roman"/>
          <w:noProof/>
          <w:lang w:val="es-ES" w:eastAsia="es-ES"/>
          <w:rPrChange w:id="1355">
            <w:rPr>
              <w:rFonts w:ascii="Times New Roman" w:hAnsi="Times New Roman" w:cs="Times New Roman"/>
              <w:noProof/>
              <w:color w:val="0000FF" w:themeColor="hyperlink"/>
              <w:u w:val="single"/>
              <w:lang w:val="es-ES" w:eastAsia="es-ES"/>
            </w:rPr>
          </w:rPrChange>
        </w:rPr>
        <w:drawing>
          <wp:inline distT="0" distB="0" distL="0" distR="0">
            <wp:extent cx="5396230" cy="30118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Cov_modified_2.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96230" cy="3011805"/>
                    </a:xfrm>
                    <a:prstGeom prst="rect">
                      <a:avLst/>
                    </a:prstGeom>
                  </pic:spPr>
                </pic:pic>
              </a:graphicData>
            </a:graphic>
          </wp:inline>
        </w:drawing>
      </w:r>
      <w:r w:rsidR="004A68E5" w:rsidRPr="004A68E5">
        <w:rPr>
          <w:rFonts w:ascii="Times New Roman" w:hAnsi="Times New Roman" w:cs="Times New Roman"/>
          <w:lang w:val="en-GB"/>
          <w:rPrChange w:id="1356" w:author="David" w:date="2014-12-08T12:51:00Z">
            <w:rPr>
              <w:rFonts w:ascii="Times New Roman" w:hAnsi="Times New Roman" w:cs="Times New Roman"/>
              <w:color w:val="0000FF" w:themeColor="hyperlink"/>
              <w:u w:val="single"/>
            </w:rPr>
          </w:rPrChange>
        </w:rPr>
        <w:br w:type="page"/>
      </w:r>
    </w:p>
    <w:p w:rsidR="003F301F" w:rsidRPr="004A1518" w:rsidRDefault="004A68E5" w:rsidP="00484841">
      <w:pPr>
        <w:spacing w:line="276" w:lineRule="auto"/>
        <w:jc w:val="both"/>
        <w:rPr>
          <w:rFonts w:ascii="Times New Roman" w:hAnsi="Times New Roman" w:cs="Times New Roman"/>
          <w:lang w:val="en-GB"/>
          <w:rPrChange w:id="1357" w:author="David" w:date="2014-12-08T12:51:00Z">
            <w:rPr>
              <w:rFonts w:ascii="Times New Roman" w:hAnsi="Times New Roman" w:cs="Times New Roman"/>
            </w:rPr>
          </w:rPrChange>
        </w:rPr>
      </w:pPr>
      <w:r w:rsidRPr="004A68E5">
        <w:rPr>
          <w:rFonts w:ascii="Times New Roman" w:hAnsi="Times New Roman" w:cs="Times New Roman"/>
          <w:lang w:val="en-GB"/>
          <w:rPrChange w:id="1358" w:author="David" w:date="2014-12-08T12:51:00Z">
            <w:rPr>
              <w:rFonts w:ascii="Times New Roman" w:hAnsi="Times New Roman" w:cs="Times New Roman"/>
              <w:color w:val="0000FF" w:themeColor="hyperlink"/>
              <w:u w:val="single"/>
            </w:rPr>
          </w:rPrChange>
        </w:rPr>
        <w:lastRenderedPageBreak/>
        <w:t xml:space="preserve">Figure 3. Taxonomic coverage (families). Percentage of dataset records by families. The numbers indicate the records of each family. </w:t>
      </w:r>
    </w:p>
    <w:p w:rsidR="00B11B24" w:rsidRPr="004A1518" w:rsidRDefault="00953801" w:rsidP="00484841">
      <w:pPr>
        <w:spacing w:line="276" w:lineRule="auto"/>
        <w:jc w:val="both"/>
        <w:rPr>
          <w:rFonts w:ascii="Times New Roman" w:hAnsi="Times New Roman" w:cs="Times New Roman"/>
          <w:lang w:val="en-GB"/>
          <w:rPrChange w:id="1359" w:author="David" w:date="2014-12-08T12:51:00Z">
            <w:rPr>
              <w:rFonts w:ascii="Times New Roman" w:hAnsi="Times New Roman" w:cs="Times New Roman"/>
            </w:rPr>
          </w:rPrChange>
        </w:rPr>
      </w:pPr>
      <w:r>
        <w:rPr>
          <w:rFonts w:ascii="Times New Roman" w:hAnsi="Times New Roman" w:cs="Times New Roman"/>
          <w:noProof/>
          <w:lang w:val="es-ES" w:eastAsia="es-ES"/>
          <w:rPrChange w:id="1360">
            <w:rPr>
              <w:rFonts w:ascii="Times New Roman" w:hAnsi="Times New Roman" w:cs="Times New Roman"/>
              <w:noProof/>
              <w:color w:val="0000FF" w:themeColor="hyperlink"/>
              <w:u w:val="single"/>
              <w:lang w:val="es-ES" w:eastAsia="es-ES"/>
            </w:rPr>
          </w:rPrChange>
        </w:rPr>
        <w:drawing>
          <wp:inline distT="0" distB="0" distL="0" distR="0">
            <wp:extent cx="5396230" cy="40474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miliaCov.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96230" cy="4047490"/>
                    </a:xfrm>
                    <a:prstGeom prst="rect">
                      <a:avLst/>
                    </a:prstGeom>
                  </pic:spPr>
                </pic:pic>
              </a:graphicData>
            </a:graphic>
          </wp:inline>
        </w:drawing>
      </w:r>
    </w:p>
    <w:p w:rsidR="00B11B24" w:rsidRPr="004A1518" w:rsidRDefault="004A68E5">
      <w:pPr>
        <w:spacing w:before="0" w:after="200"/>
        <w:rPr>
          <w:rFonts w:ascii="Times New Roman" w:hAnsi="Times New Roman" w:cs="Times New Roman"/>
          <w:lang w:val="en-GB"/>
          <w:rPrChange w:id="1361" w:author="David" w:date="2014-12-08T12:51:00Z">
            <w:rPr>
              <w:rFonts w:ascii="Times New Roman" w:hAnsi="Times New Roman" w:cs="Times New Roman"/>
            </w:rPr>
          </w:rPrChange>
        </w:rPr>
      </w:pPr>
      <w:r w:rsidRPr="004A68E5">
        <w:rPr>
          <w:rFonts w:ascii="Times New Roman" w:hAnsi="Times New Roman" w:cs="Times New Roman"/>
          <w:lang w:val="en-GB"/>
          <w:rPrChange w:id="1362" w:author="David" w:date="2014-12-08T12:51:00Z">
            <w:rPr>
              <w:rFonts w:ascii="Times New Roman" w:hAnsi="Times New Roman" w:cs="Times New Roman"/>
              <w:color w:val="0000FF" w:themeColor="hyperlink"/>
              <w:u w:val="single"/>
            </w:rPr>
          </w:rPrChange>
        </w:rPr>
        <w:br w:type="page"/>
      </w:r>
    </w:p>
    <w:p w:rsidR="00FA5252" w:rsidRPr="004A1518" w:rsidRDefault="004A68E5" w:rsidP="00484841">
      <w:pPr>
        <w:spacing w:line="276" w:lineRule="auto"/>
        <w:jc w:val="both"/>
        <w:rPr>
          <w:rFonts w:ascii="Times New Roman" w:hAnsi="Times New Roman" w:cs="Times New Roman"/>
          <w:lang w:val="en-GB"/>
          <w:rPrChange w:id="1363" w:author="David" w:date="2014-12-08T12:51:00Z">
            <w:rPr>
              <w:rFonts w:ascii="Times New Roman" w:hAnsi="Times New Roman" w:cs="Times New Roman"/>
            </w:rPr>
          </w:rPrChange>
        </w:rPr>
      </w:pPr>
      <w:r w:rsidRPr="004A68E5">
        <w:rPr>
          <w:rFonts w:ascii="Times New Roman" w:hAnsi="Times New Roman" w:cs="Times New Roman"/>
          <w:lang w:val="en-GB"/>
          <w:rPrChange w:id="1364" w:author="David" w:date="2014-12-08T12:51:00Z">
            <w:rPr>
              <w:rFonts w:ascii="Times New Roman" w:hAnsi="Times New Roman" w:cs="Times New Roman"/>
              <w:color w:val="0000FF" w:themeColor="hyperlink"/>
              <w:u w:val="single"/>
            </w:rPr>
          </w:rPrChange>
        </w:rPr>
        <w:lastRenderedPageBreak/>
        <w:t xml:space="preserve">Figure 4. </w:t>
      </w:r>
      <w:r w:rsidRPr="004A68E5">
        <w:rPr>
          <w:rFonts w:ascii="Times New Roman" w:hAnsi="Times New Roman" w:cs="Times New Roman"/>
          <w:b/>
          <w:i/>
          <w:lang w:val="en-GB"/>
          <w:rPrChange w:id="1365" w:author="David" w:date="2014-12-08T12:51:00Z">
            <w:rPr>
              <w:rFonts w:ascii="Times New Roman" w:hAnsi="Times New Roman" w:cs="Times New Roman"/>
              <w:b/>
              <w:i/>
              <w:color w:val="0000FF" w:themeColor="hyperlink"/>
              <w:u w:val="single"/>
            </w:rPr>
          </w:rPrChange>
        </w:rPr>
        <w:t>(a)</w:t>
      </w:r>
      <w:r w:rsidRPr="004A68E5">
        <w:rPr>
          <w:rFonts w:ascii="Times New Roman" w:hAnsi="Times New Roman" w:cs="Times New Roman"/>
          <w:lang w:val="en-GB"/>
          <w:rPrChange w:id="1366" w:author="David" w:date="2014-12-08T12:51:00Z">
            <w:rPr>
              <w:rFonts w:ascii="Times New Roman" w:hAnsi="Times New Roman" w:cs="Times New Roman"/>
              <w:color w:val="0000FF" w:themeColor="hyperlink"/>
              <w:u w:val="single"/>
            </w:rPr>
          </w:rPrChange>
        </w:rPr>
        <w:t xml:space="preserve"> Panoramic view of the borreguil </w:t>
      </w:r>
      <w:del w:id="1367" w:author="David" w:date="2014-12-08T12:50:00Z">
        <w:r w:rsidRPr="004A68E5">
          <w:rPr>
            <w:rFonts w:ascii="Times New Roman" w:hAnsi="Times New Roman" w:cs="Times New Roman"/>
            <w:lang w:val="en-GB"/>
            <w:rPrChange w:id="1368" w:author="David" w:date="2014-12-08T12:51:00Z">
              <w:rPr>
                <w:rFonts w:ascii="Times New Roman" w:hAnsi="Times New Roman" w:cs="Times New Roman"/>
                <w:color w:val="0000FF" w:themeColor="hyperlink"/>
                <w:u w:val="single"/>
              </w:rPr>
            </w:rPrChange>
          </w:rPr>
          <w:delText>installed at</w:delText>
        </w:r>
      </w:del>
      <w:ins w:id="1369" w:author="David" w:date="2014-12-08T12:50:00Z">
        <w:r w:rsidRPr="004A68E5">
          <w:rPr>
            <w:rFonts w:ascii="Times New Roman" w:hAnsi="Times New Roman" w:cs="Times New Roman"/>
            <w:lang w:val="en-GB"/>
            <w:rPrChange w:id="1370" w:author="David" w:date="2014-12-08T12:51:00Z">
              <w:rPr>
                <w:rFonts w:ascii="Times New Roman" w:hAnsi="Times New Roman" w:cs="Times New Roman"/>
                <w:color w:val="0000FF" w:themeColor="hyperlink"/>
                <w:u w:val="single"/>
              </w:rPr>
            </w:rPrChange>
          </w:rPr>
          <w:t>of</w:t>
        </w:r>
      </w:ins>
      <w:r w:rsidRPr="004A68E5">
        <w:rPr>
          <w:rFonts w:ascii="Times New Roman" w:hAnsi="Times New Roman" w:cs="Times New Roman"/>
          <w:lang w:val="en-GB"/>
          <w:rPrChange w:id="1371" w:author="David" w:date="2014-12-08T12:51:00Z">
            <w:rPr>
              <w:rFonts w:ascii="Times New Roman" w:hAnsi="Times New Roman" w:cs="Times New Roman"/>
              <w:color w:val="0000FF" w:themeColor="hyperlink"/>
              <w:u w:val="single"/>
            </w:rPr>
          </w:rPrChange>
        </w:rPr>
        <w:t xml:space="preserve"> San Juan valley. The particular zonation of this ecosystem depending on soil moisture is reflected in the different </w:t>
      </w:r>
      <w:del w:id="1372" w:author="David" w:date="2014-12-08T12:55:00Z">
        <w:r w:rsidRPr="004A68E5">
          <w:rPr>
            <w:rFonts w:ascii="Times New Roman" w:hAnsi="Times New Roman" w:cs="Times New Roman"/>
            <w:lang w:val="en-GB"/>
            <w:rPrChange w:id="1373" w:author="David" w:date="2014-12-08T12:51:00Z">
              <w:rPr>
                <w:rFonts w:ascii="Times New Roman" w:hAnsi="Times New Roman" w:cs="Times New Roman"/>
                <w:color w:val="0000FF" w:themeColor="hyperlink"/>
                <w:u w:val="single"/>
              </w:rPr>
            </w:rPrChange>
          </w:rPr>
          <w:delText>colors</w:delText>
        </w:r>
      </w:del>
      <w:ins w:id="1374" w:author="David" w:date="2014-12-08T12:55:00Z">
        <w:r w:rsidR="004A1518" w:rsidRPr="004A1518">
          <w:rPr>
            <w:rFonts w:ascii="Times New Roman" w:hAnsi="Times New Roman" w:cs="Times New Roman"/>
            <w:lang w:val="en-GB"/>
          </w:rPr>
          <w:t>colours</w:t>
        </w:r>
      </w:ins>
      <w:r w:rsidRPr="004A68E5">
        <w:rPr>
          <w:rFonts w:ascii="Times New Roman" w:hAnsi="Times New Roman" w:cs="Times New Roman"/>
          <w:lang w:val="en-GB"/>
          <w:rPrChange w:id="1375" w:author="David" w:date="2014-12-08T12:51:00Z">
            <w:rPr>
              <w:rFonts w:ascii="Times New Roman" w:hAnsi="Times New Roman" w:cs="Times New Roman"/>
              <w:color w:val="0000FF" w:themeColor="hyperlink"/>
              <w:u w:val="single"/>
            </w:rPr>
          </w:rPrChange>
        </w:rPr>
        <w:t xml:space="preserve"> of the borreguil. </w:t>
      </w:r>
      <w:r w:rsidRPr="004A68E5">
        <w:rPr>
          <w:rFonts w:ascii="Times New Roman" w:hAnsi="Times New Roman" w:cs="Times New Roman"/>
          <w:b/>
          <w:i/>
          <w:lang w:val="en-GB"/>
          <w:rPrChange w:id="1376" w:author="David" w:date="2014-12-08T12:51:00Z">
            <w:rPr>
              <w:rFonts w:ascii="Times New Roman" w:hAnsi="Times New Roman" w:cs="Times New Roman"/>
              <w:b/>
              <w:i/>
              <w:color w:val="0000FF" w:themeColor="hyperlink"/>
              <w:u w:val="single"/>
            </w:rPr>
          </w:rPrChange>
        </w:rPr>
        <w:t>(b)</w:t>
      </w:r>
      <w:r w:rsidRPr="004A68E5">
        <w:rPr>
          <w:rFonts w:ascii="Times New Roman" w:hAnsi="Times New Roman" w:cs="Times New Roman"/>
          <w:lang w:val="en-GB"/>
          <w:rPrChange w:id="1377" w:author="David" w:date="2014-12-08T12:51:00Z">
            <w:rPr>
              <w:rFonts w:ascii="Times New Roman" w:hAnsi="Times New Roman" w:cs="Times New Roman"/>
              <w:color w:val="0000FF" w:themeColor="hyperlink"/>
              <w:u w:val="single"/>
            </w:rPr>
          </w:rPrChange>
        </w:rPr>
        <w:t xml:space="preserve"> Schematic representation of the vegetal communities forming the borreguiles, including </w:t>
      </w:r>
      <w:r w:rsidRPr="004A68E5">
        <w:rPr>
          <w:rFonts w:ascii="Times New Roman" w:hAnsi="Times New Roman" w:cs="Times New Roman"/>
          <w:i/>
          <w:lang w:val="en-GB"/>
          <w:rPrChange w:id="1378" w:author="David" w:date="2014-12-08T12:51:00Z">
            <w:rPr>
              <w:rFonts w:ascii="Times New Roman" w:hAnsi="Times New Roman" w:cs="Times New Roman"/>
              <w:i/>
              <w:color w:val="0000FF" w:themeColor="hyperlink"/>
              <w:u w:val="single"/>
            </w:rPr>
          </w:rPrChange>
        </w:rPr>
        <w:t>dry borreguil</w:t>
      </w:r>
      <w:r w:rsidRPr="004A68E5">
        <w:rPr>
          <w:rFonts w:ascii="Times New Roman" w:hAnsi="Times New Roman" w:cs="Times New Roman"/>
          <w:lang w:val="en-GB"/>
          <w:rPrChange w:id="1379" w:author="David" w:date="2014-12-08T12:51:00Z">
            <w:rPr>
              <w:rFonts w:ascii="Times New Roman" w:hAnsi="Times New Roman" w:cs="Times New Roman"/>
              <w:color w:val="0000FF" w:themeColor="hyperlink"/>
              <w:u w:val="single"/>
            </w:rPr>
          </w:rPrChange>
        </w:rPr>
        <w:t xml:space="preserve"> (</w:t>
      </w:r>
      <w:r w:rsidRPr="004A68E5">
        <w:rPr>
          <w:rFonts w:ascii="Times New Roman" w:hAnsi="Times New Roman" w:cs="Times New Roman"/>
          <w:i/>
          <w:lang w:val="en-GB"/>
          <w:rPrChange w:id="1380" w:author="David" w:date="2014-12-08T12:51:00Z">
            <w:rPr>
              <w:rFonts w:ascii="Times New Roman" w:hAnsi="Times New Roman" w:cs="Times New Roman"/>
              <w:i/>
              <w:color w:val="0000FF" w:themeColor="hyperlink"/>
              <w:u w:val="single"/>
            </w:rPr>
          </w:rPrChange>
        </w:rPr>
        <w:t>4:</w:t>
      </w:r>
      <w:r w:rsidRPr="004A68E5">
        <w:rPr>
          <w:rFonts w:ascii="Times New Roman" w:hAnsi="Times New Roman" w:cs="Times New Roman"/>
          <w:lang w:val="en-GB"/>
          <w:rPrChange w:id="1381" w:author="David" w:date="2014-12-08T12:51:00Z">
            <w:rPr>
              <w:rFonts w:ascii="Times New Roman" w:hAnsi="Times New Roman" w:cs="Times New Roman"/>
              <w:color w:val="0000FF" w:themeColor="hyperlink"/>
              <w:u w:val="single"/>
            </w:rPr>
          </w:rPrChange>
        </w:rPr>
        <w:t xml:space="preserve"> </w:t>
      </w:r>
      <w:r w:rsidRPr="004A68E5">
        <w:rPr>
          <w:rFonts w:ascii="Times New Roman" w:hAnsi="Times New Roman" w:cs="Times New Roman"/>
          <w:i/>
          <w:lang w:val="en-GB"/>
          <w:rPrChange w:id="1382" w:author="David" w:date="2014-12-08T12:51:00Z">
            <w:rPr>
              <w:rFonts w:ascii="Times New Roman" w:hAnsi="Times New Roman" w:cs="Times New Roman"/>
              <w:i/>
              <w:color w:val="0000FF" w:themeColor="hyperlink"/>
              <w:u w:val="single"/>
            </w:rPr>
          </w:rPrChange>
        </w:rPr>
        <w:t>Armerio-Agrostietum nevadensis</w:t>
      </w:r>
      <w:r w:rsidRPr="004A68E5">
        <w:rPr>
          <w:rFonts w:ascii="Times New Roman" w:hAnsi="Times New Roman" w:cs="Times New Roman"/>
          <w:lang w:val="en-GB"/>
          <w:rPrChange w:id="1383" w:author="David" w:date="2014-12-08T12:51:00Z">
            <w:rPr>
              <w:rFonts w:ascii="Times New Roman" w:hAnsi="Times New Roman" w:cs="Times New Roman"/>
              <w:color w:val="0000FF" w:themeColor="hyperlink"/>
              <w:u w:val="single"/>
            </w:rPr>
          </w:rPrChange>
        </w:rPr>
        <w:t xml:space="preserve">), </w:t>
      </w:r>
      <w:r w:rsidRPr="004A68E5">
        <w:rPr>
          <w:rFonts w:ascii="Times New Roman" w:hAnsi="Times New Roman" w:cs="Times New Roman"/>
          <w:i/>
          <w:lang w:val="en-GB"/>
          <w:rPrChange w:id="1384" w:author="David" w:date="2014-12-08T12:51:00Z">
            <w:rPr>
              <w:rFonts w:ascii="Times New Roman" w:hAnsi="Times New Roman" w:cs="Times New Roman"/>
              <w:i/>
              <w:color w:val="0000FF" w:themeColor="hyperlink"/>
              <w:u w:val="single"/>
            </w:rPr>
          </w:rPrChange>
        </w:rPr>
        <w:t>dense grassland</w:t>
      </w:r>
      <w:r w:rsidRPr="004A68E5">
        <w:rPr>
          <w:rFonts w:ascii="Times New Roman" w:hAnsi="Times New Roman" w:cs="Times New Roman"/>
          <w:lang w:val="en-GB"/>
          <w:rPrChange w:id="1385" w:author="David" w:date="2014-12-08T12:51:00Z">
            <w:rPr>
              <w:rFonts w:ascii="Times New Roman" w:hAnsi="Times New Roman" w:cs="Times New Roman"/>
              <w:color w:val="0000FF" w:themeColor="hyperlink"/>
              <w:u w:val="single"/>
            </w:rPr>
          </w:rPrChange>
        </w:rPr>
        <w:t xml:space="preserve"> (</w:t>
      </w:r>
      <w:r w:rsidRPr="004A68E5">
        <w:rPr>
          <w:rFonts w:ascii="Times New Roman" w:hAnsi="Times New Roman" w:cs="Times New Roman"/>
          <w:i/>
          <w:lang w:val="en-GB"/>
          <w:rPrChange w:id="1386" w:author="David" w:date="2014-12-08T12:51:00Z">
            <w:rPr>
              <w:rFonts w:ascii="Times New Roman" w:hAnsi="Times New Roman" w:cs="Times New Roman"/>
              <w:i/>
              <w:color w:val="0000FF" w:themeColor="hyperlink"/>
              <w:u w:val="single"/>
            </w:rPr>
          </w:rPrChange>
        </w:rPr>
        <w:t>1: Nardo-Festucetum ibericae</w:t>
      </w:r>
      <w:r w:rsidRPr="004A68E5">
        <w:rPr>
          <w:rFonts w:ascii="Times New Roman" w:hAnsi="Times New Roman" w:cs="Times New Roman"/>
          <w:lang w:val="en-GB"/>
          <w:rPrChange w:id="1387" w:author="David" w:date="2014-12-08T12:51:00Z">
            <w:rPr>
              <w:rFonts w:ascii="Times New Roman" w:hAnsi="Times New Roman" w:cs="Times New Roman"/>
              <w:color w:val="0000FF" w:themeColor="hyperlink"/>
              <w:u w:val="single"/>
            </w:rPr>
          </w:rPrChange>
        </w:rPr>
        <w:t xml:space="preserve">), </w:t>
      </w:r>
      <w:r w:rsidRPr="004A68E5">
        <w:rPr>
          <w:rFonts w:ascii="Times New Roman" w:hAnsi="Times New Roman" w:cs="Times New Roman"/>
          <w:i/>
          <w:lang w:val="en-GB"/>
          <w:rPrChange w:id="1388" w:author="David" w:date="2014-12-08T12:51:00Z">
            <w:rPr>
              <w:rFonts w:ascii="Times New Roman" w:hAnsi="Times New Roman" w:cs="Times New Roman"/>
              <w:i/>
              <w:color w:val="0000FF" w:themeColor="hyperlink"/>
              <w:u w:val="single"/>
            </w:rPr>
          </w:rPrChange>
        </w:rPr>
        <w:t>incipient peat formations</w:t>
      </w:r>
      <w:r w:rsidRPr="004A68E5">
        <w:rPr>
          <w:rFonts w:ascii="Times New Roman" w:hAnsi="Times New Roman" w:cs="Times New Roman"/>
          <w:lang w:val="en-GB"/>
          <w:rPrChange w:id="1389" w:author="David" w:date="2014-12-08T12:51:00Z">
            <w:rPr>
              <w:rFonts w:ascii="Times New Roman" w:hAnsi="Times New Roman" w:cs="Times New Roman"/>
              <w:color w:val="0000FF" w:themeColor="hyperlink"/>
              <w:u w:val="single"/>
            </w:rPr>
          </w:rPrChange>
        </w:rPr>
        <w:t xml:space="preserve"> (</w:t>
      </w:r>
      <w:r w:rsidRPr="004A68E5">
        <w:rPr>
          <w:rFonts w:ascii="Times New Roman" w:hAnsi="Times New Roman" w:cs="Times New Roman"/>
          <w:i/>
          <w:lang w:val="en-GB"/>
          <w:rPrChange w:id="1390" w:author="David" w:date="2014-12-08T12:51:00Z">
            <w:rPr>
              <w:rFonts w:ascii="Times New Roman" w:hAnsi="Times New Roman" w:cs="Times New Roman"/>
              <w:i/>
              <w:color w:val="0000FF" w:themeColor="hyperlink"/>
              <w:u w:val="single"/>
            </w:rPr>
          </w:rPrChange>
        </w:rPr>
        <w:t>2: Ranunculo-Caricetum intrincatae</w:t>
      </w:r>
      <w:r w:rsidRPr="004A68E5">
        <w:rPr>
          <w:rFonts w:ascii="Times New Roman" w:hAnsi="Times New Roman" w:cs="Times New Roman"/>
          <w:lang w:val="en-GB"/>
          <w:rPrChange w:id="1391" w:author="David" w:date="2014-12-08T12:51:00Z">
            <w:rPr>
              <w:rFonts w:ascii="Times New Roman" w:hAnsi="Times New Roman" w:cs="Times New Roman"/>
              <w:color w:val="0000FF" w:themeColor="hyperlink"/>
              <w:u w:val="single"/>
            </w:rPr>
          </w:rPrChange>
        </w:rPr>
        <w:t xml:space="preserve">) and variants of borreguil in </w:t>
      </w:r>
      <w:del w:id="1392" w:author="David" w:date="2014-12-10T16:56:00Z">
        <w:r w:rsidRPr="004A68E5" w:rsidDel="00953801">
          <w:rPr>
            <w:rFonts w:ascii="Times New Roman" w:hAnsi="Times New Roman" w:cs="Times New Roman"/>
            <w:lang w:val="en-GB"/>
            <w:rPrChange w:id="1393" w:author="David" w:date="2014-12-08T12:51:00Z">
              <w:rPr>
                <w:rFonts w:ascii="Times New Roman" w:hAnsi="Times New Roman" w:cs="Times New Roman"/>
                <w:color w:val="0000FF" w:themeColor="hyperlink"/>
                <w:u w:val="single"/>
              </w:rPr>
            </w:rPrChange>
          </w:rPr>
          <w:delText xml:space="preserve">promontories </w:delText>
        </w:r>
      </w:del>
      <w:ins w:id="1394" w:author="David" w:date="2014-12-10T16:56:00Z">
        <w:r w:rsidR="00953801" w:rsidRPr="004A68E5">
          <w:rPr>
            <w:rFonts w:ascii="Times New Roman" w:hAnsi="Times New Roman" w:cs="Times New Roman"/>
            <w:lang w:val="en-GB"/>
            <w:rPrChange w:id="1395" w:author="David" w:date="2014-12-08T12:51:00Z">
              <w:rPr>
                <w:rFonts w:ascii="Times New Roman" w:hAnsi="Times New Roman" w:cs="Times New Roman"/>
                <w:color w:val="0000FF" w:themeColor="hyperlink"/>
                <w:u w:val="single"/>
              </w:rPr>
            </w:rPrChange>
          </w:rPr>
          <w:t>promontor</w:t>
        </w:r>
        <w:r w:rsidR="00953801">
          <w:rPr>
            <w:rFonts w:ascii="Times New Roman" w:hAnsi="Times New Roman" w:cs="Times New Roman"/>
            <w:lang w:val="en-GB"/>
          </w:rPr>
          <w:t>y</w:t>
        </w:r>
        <w:r w:rsidR="00953801" w:rsidRPr="004A68E5">
          <w:rPr>
            <w:rFonts w:ascii="Times New Roman" w:hAnsi="Times New Roman" w:cs="Times New Roman"/>
            <w:lang w:val="en-GB"/>
            <w:rPrChange w:id="1396" w:author="David" w:date="2014-12-08T12:51:00Z">
              <w:rPr>
                <w:rFonts w:ascii="Times New Roman" w:hAnsi="Times New Roman" w:cs="Times New Roman"/>
                <w:color w:val="0000FF" w:themeColor="hyperlink"/>
                <w:u w:val="single"/>
              </w:rPr>
            </w:rPrChange>
          </w:rPr>
          <w:t xml:space="preserve"> </w:t>
        </w:r>
      </w:ins>
      <w:r w:rsidRPr="004A68E5">
        <w:rPr>
          <w:rFonts w:ascii="Times New Roman" w:hAnsi="Times New Roman" w:cs="Times New Roman"/>
          <w:lang w:val="en-GB"/>
          <w:rPrChange w:id="1397" w:author="David" w:date="2014-12-08T12:51:00Z">
            <w:rPr>
              <w:rFonts w:ascii="Times New Roman" w:hAnsi="Times New Roman" w:cs="Times New Roman"/>
              <w:color w:val="0000FF" w:themeColor="hyperlink"/>
              <w:u w:val="single"/>
            </w:rPr>
          </w:rPrChange>
        </w:rPr>
        <w:t>areas (</w:t>
      </w:r>
      <w:r w:rsidRPr="004A68E5">
        <w:rPr>
          <w:rFonts w:ascii="Times New Roman" w:hAnsi="Times New Roman" w:cs="Times New Roman"/>
          <w:i/>
          <w:lang w:val="en-GB"/>
          <w:rPrChange w:id="1398" w:author="David" w:date="2014-12-08T12:51:00Z">
            <w:rPr>
              <w:rFonts w:ascii="Times New Roman" w:hAnsi="Times New Roman" w:cs="Times New Roman"/>
              <w:i/>
              <w:color w:val="0000FF" w:themeColor="hyperlink"/>
              <w:u w:val="single"/>
            </w:rPr>
          </w:rPrChange>
        </w:rPr>
        <w:t>3: Ranunculo-Vaccinietum uliginosi</w:t>
      </w:r>
      <w:r w:rsidRPr="004A68E5">
        <w:rPr>
          <w:rFonts w:ascii="Times New Roman" w:hAnsi="Times New Roman" w:cs="Times New Roman"/>
          <w:lang w:val="en-GB"/>
          <w:rPrChange w:id="1399" w:author="David" w:date="2014-12-08T12:51:00Z">
            <w:rPr>
              <w:rFonts w:ascii="Times New Roman" w:hAnsi="Times New Roman" w:cs="Times New Roman"/>
              <w:color w:val="0000FF" w:themeColor="hyperlink"/>
              <w:u w:val="single"/>
            </w:rPr>
          </w:rPrChange>
        </w:rPr>
        <w:t xml:space="preserve">). Modified from Losa-Quintana et al. (1986).  </w:t>
      </w:r>
    </w:p>
    <w:p w:rsidR="003A2DC1" w:rsidRPr="004A1518" w:rsidRDefault="00953801" w:rsidP="00FA5252">
      <w:pPr>
        <w:spacing w:line="276" w:lineRule="auto"/>
        <w:jc w:val="both"/>
        <w:rPr>
          <w:rFonts w:ascii="Times New Roman" w:hAnsi="Times New Roman" w:cs="Times New Roman"/>
          <w:lang w:val="en-GB"/>
          <w:rPrChange w:id="1400" w:author="David" w:date="2014-12-08T12:51:00Z">
            <w:rPr>
              <w:rFonts w:ascii="Times New Roman" w:hAnsi="Times New Roman" w:cs="Times New Roman"/>
            </w:rPr>
          </w:rPrChange>
        </w:rPr>
      </w:pPr>
      <w:r>
        <w:rPr>
          <w:rFonts w:ascii="Times New Roman" w:hAnsi="Times New Roman" w:cs="Times New Roman"/>
          <w:noProof/>
          <w:lang w:val="es-ES" w:eastAsia="es-ES"/>
          <w:rPrChange w:id="1401">
            <w:rPr>
              <w:rFonts w:ascii="Times New Roman" w:hAnsi="Times New Roman" w:cs="Times New Roman"/>
              <w:noProof/>
              <w:color w:val="0000FF" w:themeColor="hyperlink"/>
              <w:u w:val="single"/>
              <w:lang w:val="es-ES" w:eastAsia="es-ES"/>
            </w:rPr>
          </w:rPrChange>
        </w:rPr>
        <w:drawing>
          <wp:inline distT="0" distB="0" distL="0" distR="0">
            <wp:extent cx="5327904" cy="649833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_perfil.jp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7904" cy="6498336"/>
                    </a:xfrm>
                    <a:prstGeom prst="rect">
                      <a:avLst/>
                    </a:prstGeom>
                  </pic:spPr>
                </pic:pic>
              </a:graphicData>
            </a:graphic>
          </wp:inline>
        </w:drawing>
      </w:r>
      <w:r w:rsidR="004A68E5" w:rsidRPr="004A68E5">
        <w:rPr>
          <w:rFonts w:ascii="Times New Roman" w:hAnsi="Times New Roman" w:cs="Times New Roman"/>
          <w:lang w:val="en-GB"/>
          <w:rPrChange w:id="1402" w:author="David" w:date="2014-12-08T12:51:00Z">
            <w:rPr>
              <w:rFonts w:ascii="Times New Roman" w:hAnsi="Times New Roman" w:cs="Times New Roman"/>
              <w:color w:val="0000FF" w:themeColor="hyperlink"/>
              <w:u w:val="single"/>
            </w:rPr>
          </w:rPrChange>
        </w:rPr>
        <w:br w:type="page"/>
      </w:r>
    </w:p>
    <w:p w:rsidR="004712CA" w:rsidRPr="004A1518" w:rsidRDefault="004A68E5" w:rsidP="00484841">
      <w:pPr>
        <w:spacing w:line="276" w:lineRule="auto"/>
        <w:jc w:val="both"/>
        <w:rPr>
          <w:rFonts w:ascii="Times New Roman" w:hAnsi="Times New Roman" w:cs="Times New Roman"/>
          <w:lang w:val="en-GB"/>
          <w:rPrChange w:id="1403" w:author="David" w:date="2014-12-08T12:51:00Z">
            <w:rPr>
              <w:rFonts w:ascii="Times New Roman" w:hAnsi="Times New Roman" w:cs="Times New Roman"/>
            </w:rPr>
          </w:rPrChange>
        </w:rPr>
      </w:pPr>
      <w:r w:rsidRPr="004A68E5">
        <w:rPr>
          <w:rFonts w:ascii="Times New Roman" w:hAnsi="Times New Roman" w:cs="Times New Roman"/>
          <w:lang w:val="en-GB"/>
          <w:rPrChange w:id="1404" w:author="David" w:date="2014-12-08T12:51:00Z">
            <w:rPr>
              <w:rFonts w:ascii="Times New Roman" w:hAnsi="Times New Roman" w:cs="Times New Roman"/>
              <w:color w:val="0000FF" w:themeColor="hyperlink"/>
              <w:u w:val="single"/>
            </w:rPr>
          </w:rPrChange>
        </w:rPr>
        <w:lastRenderedPageBreak/>
        <w:t xml:space="preserve">Figure 5. Schema of the sampling design. </w:t>
      </w:r>
      <w:r w:rsidRPr="004A68E5">
        <w:rPr>
          <w:rFonts w:ascii="Times New Roman" w:hAnsi="Times New Roman" w:cs="Times New Roman"/>
          <w:b/>
          <w:i/>
          <w:lang w:val="en-GB"/>
          <w:rPrChange w:id="1405" w:author="David" w:date="2014-12-08T12:51:00Z">
            <w:rPr>
              <w:rFonts w:ascii="Times New Roman" w:hAnsi="Times New Roman" w:cs="Times New Roman"/>
              <w:b/>
              <w:i/>
              <w:color w:val="0000FF" w:themeColor="hyperlink"/>
              <w:u w:val="single"/>
            </w:rPr>
          </w:rPrChange>
        </w:rPr>
        <w:t>a)</w:t>
      </w:r>
      <w:r w:rsidRPr="004A68E5">
        <w:rPr>
          <w:rFonts w:ascii="Times New Roman" w:hAnsi="Times New Roman" w:cs="Times New Roman"/>
          <w:lang w:val="en-GB"/>
          <w:rPrChange w:id="1406" w:author="David" w:date="2014-12-08T12:51:00Z">
            <w:rPr>
              <w:rFonts w:ascii="Times New Roman" w:hAnsi="Times New Roman" w:cs="Times New Roman"/>
              <w:color w:val="0000FF" w:themeColor="hyperlink"/>
              <w:u w:val="single"/>
            </w:rPr>
          </w:rPrChange>
        </w:rPr>
        <w:t xml:space="preserve"> Different sampling plots were distributed along an altitudinal gradient. For the </w:t>
      </w:r>
      <w:del w:id="1407" w:author="David" w:date="2014-12-10T16:56:00Z">
        <w:r w:rsidRPr="004A68E5" w:rsidDel="00953801">
          <w:rPr>
            <w:rFonts w:ascii="Times New Roman" w:hAnsi="Times New Roman" w:cs="Times New Roman"/>
            <w:lang w:val="en-GB"/>
            <w:rPrChange w:id="1408" w:author="David" w:date="2014-12-08T12:51:00Z">
              <w:rPr>
                <w:rFonts w:ascii="Times New Roman" w:hAnsi="Times New Roman" w:cs="Times New Roman"/>
                <w:color w:val="0000FF" w:themeColor="hyperlink"/>
                <w:u w:val="single"/>
              </w:rPr>
            </w:rPrChange>
          </w:rPr>
          <w:delText xml:space="preserve">middle </w:delText>
        </w:r>
      </w:del>
      <w:ins w:id="1409" w:author="David" w:date="2014-12-10T16:56:00Z">
        <w:r w:rsidR="00953801" w:rsidRPr="004A68E5">
          <w:rPr>
            <w:rFonts w:ascii="Times New Roman" w:hAnsi="Times New Roman" w:cs="Times New Roman"/>
            <w:lang w:val="en-GB"/>
            <w:rPrChange w:id="1410" w:author="David" w:date="2014-12-08T12:51:00Z">
              <w:rPr>
                <w:rFonts w:ascii="Times New Roman" w:hAnsi="Times New Roman" w:cs="Times New Roman"/>
                <w:color w:val="0000FF" w:themeColor="hyperlink"/>
                <w:u w:val="single"/>
              </w:rPr>
            </w:rPrChange>
          </w:rPr>
          <w:t>middle</w:t>
        </w:r>
        <w:r w:rsidR="00953801">
          <w:rPr>
            <w:rFonts w:ascii="Times New Roman" w:hAnsi="Times New Roman" w:cs="Times New Roman"/>
            <w:lang w:val="en-GB"/>
          </w:rPr>
          <w:t>-</w:t>
        </w:r>
      </w:ins>
      <w:r w:rsidRPr="004A68E5">
        <w:rPr>
          <w:rFonts w:ascii="Times New Roman" w:hAnsi="Times New Roman" w:cs="Times New Roman"/>
          <w:lang w:val="en-GB"/>
          <w:rPrChange w:id="1411" w:author="David" w:date="2014-12-08T12:51:00Z">
            <w:rPr>
              <w:rFonts w:ascii="Times New Roman" w:hAnsi="Times New Roman" w:cs="Times New Roman"/>
              <w:color w:val="0000FF" w:themeColor="hyperlink"/>
              <w:u w:val="single"/>
            </w:rPr>
          </w:rPrChange>
        </w:rPr>
        <w:t>altitude locality the plots were sampled in two periods: 1988-1990 and 2009-2013</w:t>
      </w:r>
      <w:r w:rsidRPr="004A68E5">
        <w:rPr>
          <w:rFonts w:ascii="Times New Roman" w:hAnsi="Times New Roman" w:cs="Times New Roman"/>
          <w:i/>
          <w:lang w:val="en-GB"/>
          <w:rPrChange w:id="1412" w:author="David" w:date="2014-12-08T12:51:00Z">
            <w:rPr>
              <w:rFonts w:ascii="Times New Roman" w:hAnsi="Times New Roman" w:cs="Times New Roman"/>
              <w:i/>
              <w:color w:val="0000FF" w:themeColor="hyperlink"/>
              <w:u w:val="single"/>
            </w:rPr>
          </w:rPrChange>
        </w:rPr>
        <w:t xml:space="preserve">. </w:t>
      </w:r>
      <w:r w:rsidRPr="004A68E5">
        <w:rPr>
          <w:rFonts w:ascii="Times New Roman" w:hAnsi="Times New Roman" w:cs="Times New Roman"/>
          <w:lang w:val="en-GB"/>
          <w:rPrChange w:id="1413" w:author="David" w:date="2014-12-08T12:51:00Z">
            <w:rPr>
              <w:rFonts w:ascii="Times New Roman" w:hAnsi="Times New Roman" w:cs="Times New Roman"/>
              <w:color w:val="0000FF" w:themeColor="hyperlink"/>
              <w:u w:val="single"/>
            </w:rPr>
          </w:rPrChange>
        </w:rPr>
        <w:t>View of a sampling plot of 1 x 1 m (</w:t>
      </w:r>
      <w:r w:rsidRPr="004A68E5">
        <w:rPr>
          <w:rFonts w:ascii="Times New Roman" w:hAnsi="Times New Roman" w:cs="Times New Roman"/>
          <w:b/>
          <w:i/>
          <w:lang w:val="en-GB"/>
          <w:rPrChange w:id="1414" w:author="David" w:date="2014-12-08T12:51:00Z">
            <w:rPr>
              <w:rFonts w:ascii="Times New Roman" w:hAnsi="Times New Roman" w:cs="Times New Roman"/>
              <w:b/>
              <w:i/>
              <w:color w:val="0000FF" w:themeColor="hyperlink"/>
              <w:u w:val="single"/>
            </w:rPr>
          </w:rPrChange>
        </w:rPr>
        <w:t>b</w:t>
      </w:r>
      <w:r w:rsidRPr="004A68E5">
        <w:rPr>
          <w:rFonts w:ascii="Times New Roman" w:hAnsi="Times New Roman" w:cs="Times New Roman"/>
          <w:lang w:val="en-GB"/>
          <w:rPrChange w:id="1415" w:author="David" w:date="2014-12-08T12:51:00Z">
            <w:rPr>
              <w:rFonts w:ascii="Times New Roman" w:hAnsi="Times New Roman" w:cs="Times New Roman"/>
              <w:color w:val="0000FF" w:themeColor="hyperlink"/>
              <w:u w:val="single"/>
            </w:rPr>
          </w:rPrChange>
        </w:rPr>
        <w:t>) that was divided into quadrats of 25 x 25 cm to facilitate counting (</w:t>
      </w:r>
      <w:r w:rsidRPr="004A68E5">
        <w:rPr>
          <w:rFonts w:ascii="Times New Roman" w:hAnsi="Times New Roman" w:cs="Times New Roman"/>
          <w:b/>
          <w:i/>
          <w:lang w:val="en-GB"/>
          <w:rPrChange w:id="1416" w:author="David" w:date="2014-12-08T12:51:00Z">
            <w:rPr>
              <w:rFonts w:ascii="Times New Roman" w:hAnsi="Times New Roman" w:cs="Times New Roman"/>
              <w:b/>
              <w:i/>
              <w:color w:val="0000FF" w:themeColor="hyperlink"/>
              <w:u w:val="single"/>
            </w:rPr>
          </w:rPrChange>
        </w:rPr>
        <w:t>c</w:t>
      </w:r>
      <w:r w:rsidRPr="004A68E5">
        <w:rPr>
          <w:rFonts w:ascii="Times New Roman" w:hAnsi="Times New Roman" w:cs="Times New Roman"/>
          <w:lang w:val="en-GB"/>
          <w:rPrChange w:id="1417" w:author="David" w:date="2014-12-08T12:51:00Z">
            <w:rPr>
              <w:rFonts w:ascii="Times New Roman" w:hAnsi="Times New Roman" w:cs="Times New Roman"/>
              <w:color w:val="0000FF" w:themeColor="hyperlink"/>
              <w:u w:val="single"/>
            </w:rPr>
          </w:rPrChange>
        </w:rPr>
        <w:t>) and to record the cover-abundance and the number of individuals in flowering (</w:t>
      </w:r>
      <w:r w:rsidRPr="004A68E5">
        <w:rPr>
          <w:rFonts w:ascii="Times New Roman" w:hAnsi="Times New Roman" w:cs="Times New Roman"/>
          <w:b/>
          <w:i/>
          <w:lang w:val="en-GB"/>
          <w:rPrChange w:id="1418" w:author="David" w:date="2014-12-08T12:51:00Z">
            <w:rPr>
              <w:rFonts w:ascii="Times New Roman" w:hAnsi="Times New Roman" w:cs="Times New Roman"/>
              <w:b/>
              <w:i/>
              <w:color w:val="0000FF" w:themeColor="hyperlink"/>
              <w:u w:val="single"/>
            </w:rPr>
          </w:rPrChange>
        </w:rPr>
        <w:t>d</w:t>
      </w:r>
      <w:r w:rsidRPr="004A68E5">
        <w:rPr>
          <w:rFonts w:ascii="Times New Roman" w:hAnsi="Times New Roman" w:cs="Times New Roman"/>
          <w:lang w:val="en-GB"/>
          <w:rPrChange w:id="1419" w:author="David" w:date="2014-12-08T12:51:00Z">
            <w:rPr>
              <w:rFonts w:ascii="Times New Roman" w:hAnsi="Times New Roman" w:cs="Times New Roman"/>
              <w:color w:val="0000FF" w:themeColor="hyperlink"/>
              <w:u w:val="single"/>
            </w:rPr>
          </w:rPrChange>
        </w:rPr>
        <w:t xml:space="preserve">) or in fruit phenophase. </w:t>
      </w:r>
    </w:p>
    <w:p w:rsidR="001A79CA" w:rsidRPr="004A1518" w:rsidRDefault="00953801" w:rsidP="00DA25B6">
      <w:pPr>
        <w:spacing w:before="0" w:after="200"/>
        <w:rPr>
          <w:rFonts w:ascii="Times New Roman" w:hAnsi="Times New Roman" w:cs="Times New Roman"/>
          <w:lang w:val="en-GB"/>
          <w:rPrChange w:id="1420" w:author="David" w:date="2014-12-08T12:51:00Z">
            <w:rPr>
              <w:rFonts w:ascii="Times New Roman" w:hAnsi="Times New Roman" w:cs="Times New Roman"/>
            </w:rPr>
          </w:rPrChange>
        </w:rPr>
      </w:pPr>
      <w:r>
        <w:rPr>
          <w:rFonts w:ascii="Times New Roman" w:hAnsi="Times New Roman" w:cs="Times New Roman"/>
          <w:noProof/>
          <w:lang w:val="es-ES" w:eastAsia="es-ES"/>
          <w:rPrChange w:id="1421">
            <w:rPr>
              <w:rFonts w:ascii="Times New Roman" w:hAnsi="Times New Roman" w:cs="Times New Roman"/>
              <w:noProof/>
              <w:color w:val="0000FF" w:themeColor="hyperlink"/>
              <w:u w:val="single"/>
              <w:lang w:val="es-ES" w:eastAsia="es-ES"/>
            </w:rPr>
          </w:rPrChange>
        </w:rPr>
        <w:drawing>
          <wp:inline distT="0" distB="0" distL="0" distR="0">
            <wp:extent cx="4626864" cy="448665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estreo_2.jp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626864" cy="4486656"/>
                    </a:xfrm>
                    <a:prstGeom prst="rect">
                      <a:avLst/>
                    </a:prstGeom>
                  </pic:spPr>
                </pic:pic>
              </a:graphicData>
            </a:graphic>
          </wp:inline>
        </w:drawing>
      </w:r>
    </w:p>
    <w:sectPr w:rsidR="001A79CA" w:rsidRPr="004A1518" w:rsidSect="00EC0ABE">
      <w:pgSz w:w="11900" w:h="16840"/>
      <w:pgMar w:top="1417" w:right="1701" w:bottom="1417" w:left="1701" w:header="720" w:footer="720" w:gutter="0"/>
      <w:lnNumType w:countBy="1" w:restart="continuous"/>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70" w:author="David" w:date="2014-12-08T12:55:00Z" w:initials="DN">
    <w:p w:rsidR="003643C7" w:rsidRDefault="003643C7">
      <w:pPr>
        <w:pStyle w:val="Textocomentario"/>
      </w:pPr>
      <w:r>
        <w:rPr>
          <w:rStyle w:val="Refdecomentario"/>
        </w:rPr>
        <w:annotationRef/>
      </w:r>
      <w:r>
        <w:t>Suena repetitivo con respecto a Study area description antes.</w:t>
      </w:r>
    </w:p>
  </w:comment>
  <w:comment w:id="775" w:author="David" w:date="2014-12-08T12:55:00Z" w:initials="DN">
    <w:p w:rsidR="00992504" w:rsidRDefault="00992504">
      <w:pPr>
        <w:pStyle w:val="Textocomentario"/>
      </w:pPr>
      <w:r>
        <w:rPr>
          <w:rStyle w:val="Refdecomentario"/>
        </w:rPr>
        <w:annotationRef/>
      </w:r>
      <w:r>
        <w:t>¿?</w:t>
      </w:r>
    </w:p>
  </w:comment>
</w:comment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Lucida Grande">
    <w:altName w:val="Times New Roman"/>
    <w:charset w:val="00"/>
    <w:family w:val="auto"/>
    <w:pitch w:val="variable"/>
    <w:sig w:usb0="00000000" w:usb1="5000A1FF" w:usb2="00000000" w:usb3="00000000" w:csb0="000001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E17F69BA"/>
    <w:multiLevelType w:val="multilevel"/>
    <w:tmpl w:val="BBA4391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CA136AC"/>
    <w:multiLevelType w:val="multilevel"/>
    <w:tmpl w:val="9C24972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B52DEED"/>
    <w:multiLevelType w:val="multilevel"/>
    <w:tmpl w:val="6F74594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6331CCB7"/>
    <w:multiLevelType w:val="multilevel"/>
    <w:tmpl w:val="61C4FD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3"/>
  </w:num>
  <w:num w:numId="3">
    <w:abstractNumId w:val="1"/>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doNotDisplayPageBoundaries/>
  <w:embedSystemFonts/>
  <w:stylePaneFormatFilter w:val="0004"/>
  <w:trackRevisions/>
  <w:defaultTabStop w:val="720"/>
  <w:hyphenationZone w:val="425"/>
  <w:drawingGridHorizontalSpacing w:val="360"/>
  <w:drawingGridVerticalSpacing w:val="360"/>
  <w:displayHorizontalDrawingGridEvery w:val="0"/>
  <w:displayVerticalDrawingGridEvery w:val="0"/>
  <w:characterSpacingControl w:val="doNotCompress"/>
  <w:compat/>
  <w:rsids>
    <w:rsidRoot w:val="00590D07"/>
    <w:rsid w:val="00011C8B"/>
    <w:rsid w:val="00016146"/>
    <w:rsid w:val="00035B1B"/>
    <w:rsid w:val="00040BA1"/>
    <w:rsid w:val="000573E9"/>
    <w:rsid w:val="0008300A"/>
    <w:rsid w:val="000A1433"/>
    <w:rsid w:val="000A4B2D"/>
    <w:rsid w:val="000B201B"/>
    <w:rsid w:val="000E63BF"/>
    <w:rsid w:val="000F0A0C"/>
    <w:rsid w:val="001159B5"/>
    <w:rsid w:val="00120AD4"/>
    <w:rsid w:val="001255F7"/>
    <w:rsid w:val="001303E9"/>
    <w:rsid w:val="00134DAA"/>
    <w:rsid w:val="001354FC"/>
    <w:rsid w:val="00136237"/>
    <w:rsid w:val="00162A37"/>
    <w:rsid w:val="00172ECF"/>
    <w:rsid w:val="001832B1"/>
    <w:rsid w:val="001A70B4"/>
    <w:rsid w:val="001A79CA"/>
    <w:rsid w:val="001C67D7"/>
    <w:rsid w:val="001D17B1"/>
    <w:rsid w:val="001E7B04"/>
    <w:rsid w:val="00206DF1"/>
    <w:rsid w:val="00232FD5"/>
    <w:rsid w:val="00237865"/>
    <w:rsid w:val="00241545"/>
    <w:rsid w:val="00241981"/>
    <w:rsid w:val="00252D52"/>
    <w:rsid w:val="0027062E"/>
    <w:rsid w:val="002923CA"/>
    <w:rsid w:val="002A5D4F"/>
    <w:rsid w:val="002C20FC"/>
    <w:rsid w:val="002D1061"/>
    <w:rsid w:val="002E6A06"/>
    <w:rsid w:val="00314C02"/>
    <w:rsid w:val="003368C2"/>
    <w:rsid w:val="00344A36"/>
    <w:rsid w:val="00344B88"/>
    <w:rsid w:val="00353134"/>
    <w:rsid w:val="00354FE2"/>
    <w:rsid w:val="00363380"/>
    <w:rsid w:val="003643C7"/>
    <w:rsid w:val="003A02C1"/>
    <w:rsid w:val="003A2DC1"/>
    <w:rsid w:val="003B478C"/>
    <w:rsid w:val="003B5868"/>
    <w:rsid w:val="003D076A"/>
    <w:rsid w:val="003D5A2D"/>
    <w:rsid w:val="003F301F"/>
    <w:rsid w:val="00413CB0"/>
    <w:rsid w:val="00424899"/>
    <w:rsid w:val="00431712"/>
    <w:rsid w:val="004712CA"/>
    <w:rsid w:val="00484841"/>
    <w:rsid w:val="004A1518"/>
    <w:rsid w:val="004A68E5"/>
    <w:rsid w:val="004B67DF"/>
    <w:rsid w:val="004E29B3"/>
    <w:rsid w:val="00500BF9"/>
    <w:rsid w:val="00571BCD"/>
    <w:rsid w:val="00583A8B"/>
    <w:rsid w:val="00587CD0"/>
    <w:rsid w:val="00590D07"/>
    <w:rsid w:val="005A55DB"/>
    <w:rsid w:val="005B24A3"/>
    <w:rsid w:val="005C0549"/>
    <w:rsid w:val="005C2E91"/>
    <w:rsid w:val="005C5285"/>
    <w:rsid w:val="005C552F"/>
    <w:rsid w:val="005D0D54"/>
    <w:rsid w:val="005E2FFE"/>
    <w:rsid w:val="005F380C"/>
    <w:rsid w:val="006257EF"/>
    <w:rsid w:val="00635A08"/>
    <w:rsid w:val="006411C9"/>
    <w:rsid w:val="00671BA1"/>
    <w:rsid w:val="00681093"/>
    <w:rsid w:val="00687CA4"/>
    <w:rsid w:val="0069389A"/>
    <w:rsid w:val="006B3555"/>
    <w:rsid w:val="006B7095"/>
    <w:rsid w:val="006C07E1"/>
    <w:rsid w:val="006D28A7"/>
    <w:rsid w:val="006F7905"/>
    <w:rsid w:val="00707BAE"/>
    <w:rsid w:val="007244CB"/>
    <w:rsid w:val="00724F06"/>
    <w:rsid w:val="007618D9"/>
    <w:rsid w:val="00784D58"/>
    <w:rsid w:val="00797255"/>
    <w:rsid w:val="007E5A5F"/>
    <w:rsid w:val="007F57F5"/>
    <w:rsid w:val="00805EAB"/>
    <w:rsid w:val="00832158"/>
    <w:rsid w:val="008475AE"/>
    <w:rsid w:val="00874C5A"/>
    <w:rsid w:val="00877C9C"/>
    <w:rsid w:val="008A3DFF"/>
    <w:rsid w:val="008A6B58"/>
    <w:rsid w:val="008D6863"/>
    <w:rsid w:val="00905CD2"/>
    <w:rsid w:val="00907D05"/>
    <w:rsid w:val="00921BEA"/>
    <w:rsid w:val="00930977"/>
    <w:rsid w:val="009471EE"/>
    <w:rsid w:val="00953801"/>
    <w:rsid w:val="009625D1"/>
    <w:rsid w:val="00963D16"/>
    <w:rsid w:val="00966A37"/>
    <w:rsid w:val="00992504"/>
    <w:rsid w:val="009A5C71"/>
    <w:rsid w:val="009A7370"/>
    <w:rsid w:val="009B3459"/>
    <w:rsid w:val="009C5F90"/>
    <w:rsid w:val="009C6AF2"/>
    <w:rsid w:val="009D50BB"/>
    <w:rsid w:val="009F1315"/>
    <w:rsid w:val="00A157C8"/>
    <w:rsid w:val="00A40F96"/>
    <w:rsid w:val="00A55CB3"/>
    <w:rsid w:val="00A719E1"/>
    <w:rsid w:val="00A81BD1"/>
    <w:rsid w:val="00A82667"/>
    <w:rsid w:val="00AF1D8C"/>
    <w:rsid w:val="00B11B24"/>
    <w:rsid w:val="00B3042B"/>
    <w:rsid w:val="00B36761"/>
    <w:rsid w:val="00B50FA0"/>
    <w:rsid w:val="00B564DF"/>
    <w:rsid w:val="00B57BED"/>
    <w:rsid w:val="00B57D71"/>
    <w:rsid w:val="00B62829"/>
    <w:rsid w:val="00B652B5"/>
    <w:rsid w:val="00B86B75"/>
    <w:rsid w:val="00B910C0"/>
    <w:rsid w:val="00BB2384"/>
    <w:rsid w:val="00BB3361"/>
    <w:rsid w:val="00BC48D5"/>
    <w:rsid w:val="00BF1042"/>
    <w:rsid w:val="00C1735F"/>
    <w:rsid w:val="00C36279"/>
    <w:rsid w:val="00C8373C"/>
    <w:rsid w:val="00CB3E7D"/>
    <w:rsid w:val="00CE7484"/>
    <w:rsid w:val="00D07075"/>
    <w:rsid w:val="00D628CB"/>
    <w:rsid w:val="00D774B6"/>
    <w:rsid w:val="00DA25B6"/>
    <w:rsid w:val="00DC1BB4"/>
    <w:rsid w:val="00DD5D6E"/>
    <w:rsid w:val="00E315A3"/>
    <w:rsid w:val="00E41694"/>
    <w:rsid w:val="00E43C54"/>
    <w:rsid w:val="00E65E88"/>
    <w:rsid w:val="00E83AEE"/>
    <w:rsid w:val="00EC0ABE"/>
    <w:rsid w:val="00ED709C"/>
    <w:rsid w:val="00EF42E0"/>
    <w:rsid w:val="00F03159"/>
    <w:rsid w:val="00F272FF"/>
    <w:rsid w:val="00F55DBC"/>
    <w:rsid w:val="00F65B88"/>
    <w:rsid w:val="00F77C13"/>
    <w:rsid w:val="00FA5252"/>
    <w:rsid w:val="00FA7D9E"/>
    <w:rsid w:val="00FC55A2"/>
    <w:rsid w:val="00FD3341"/>
    <w:rsid w:val="00FF5A0E"/>
  </w:rsids>
  <m:mathPr>
    <m:mathFont m:val="Cambria Math"/>
    <m:brkBin m:val="before"/>
    <m:brkBinSub m:val="--"/>
    <m:smallFrac m:val="off"/>
    <m:dispDef m:val="of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Hyperlink" w:uiPriority="99"/>
  </w:latentStyles>
  <w:style w:type="paragraph" w:default="1" w:styleId="Normal">
    <w:name w:val="Normal"/>
    <w:qFormat/>
    <w:rsid w:val="00B36761"/>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rsid w:val="00B36761"/>
    <w:pPr>
      <w:spacing w:before="36" w:after="36"/>
    </w:pPr>
  </w:style>
  <w:style w:type="paragraph" w:styleId="Ttulo">
    <w:name w:val="Title"/>
    <w:basedOn w:val="Normal"/>
    <w:next w:val="Normal"/>
    <w:qFormat/>
    <w:rsid w:val="00B36761"/>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rsid w:val="00B36761"/>
    <w:pPr>
      <w:spacing w:before="240"/>
    </w:pPr>
    <w:rPr>
      <w:sz w:val="30"/>
      <w:szCs w:val="30"/>
    </w:rPr>
  </w:style>
  <w:style w:type="paragraph" w:customStyle="1" w:styleId="Author">
    <w:name w:val="Author"/>
    <w:next w:val="Normal"/>
    <w:qFormat/>
    <w:rsid w:val="00B36761"/>
    <w:pPr>
      <w:keepNext/>
      <w:keepLines/>
      <w:jc w:val="center"/>
    </w:pPr>
  </w:style>
  <w:style w:type="paragraph" w:styleId="Fecha">
    <w:name w:val="Date"/>
    <w:next w:val="Normal"/>
    <w:qFormat/>
    <w:rsid w:val="00B36761"/>
    <w:pPr>
      <w:keepNext/>
      <w:keepLines/>
      <w:jc w:val="center"/>
    </w:pPr>
  </w:style>
  <w:style w:type="paragraph" w:customStyle="1" w:styleId="Abstract">
    <w:name w:val="Abstract"/>
    <w:basedOn w:val="Normal"/>
    <w:next w:val="Normal"/>
    <w:qFormat/>
    <w:rsid w:val="00B36761"/>
    <w:pPr>
      <w:keepNext/>
      <w:keepLines/>
      <w:spacing w:before="300" w:after="300"/>
    </w:pPr>
    <w:rPr>
      <w:sz w:val="20"/>
      <w:szCs w:val="20"/>
    </w:rPr>
  </w:style>
  <w:style w:type="paragraph" w:styleId="Bibliografa">
    <w:name w:val="Bibliography"/>
    <w:basedOn w:val="Normal"/>
    <w:qFormat/>
    <w:rsid w:val="00B36761"/>
  </w:style>
  <w:style w:type="paragraph" w:customStyle="1" w:styleId="Heading1">
    <w:name w:val="Heading 1"/>
    <w:basedOn w:val="Normal"/>
    <w:next w:val="Normal"/>
    <w:uiPriority w:val="9"/>
    <w:qFormat/>
    <w:rsid w:val="00B36761"/>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rsid w:val="00B36761"/>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rsid w:val="00B36761"/>
  </w:style>
  <w:style w:type="paragraph" w:customStyle="1" w:styleId="DefinitionTerm">
    <w:name w:val="Definition Term"/>
    <w:basedOn w:val="Normal"/>
    <w:next w:val="Definition"/>
    <w:rsid w:val="00B36761"/>
    <w:pPr>
      <w:keepNext/>
      <w:keepLines/>
      <w:spacing w:after="0"/>
    </w:pPr>
    <w:rPr>
      <w:b/>
    </w:rPr>
  </w:style>
  <w:style w:type="paragraph" w:customStyle="1" w:styleId="Definition">
    <w:name w:val="Definition"/>
    <w:basedOn w:val="Normal"/>
    <w:rsid w:val="00B36761"/>
  </w:style>
  <w:style w:type="paragraph" w:styleId="Textoindependiente">
    <w:name w:val="Body Text"/>
    <w:basedOn w:val="Normal"/>
    <w:rsid w:val="00B36761"/>
    <w:pPr>
      <w:spacing w:after="120"/>
    </w:pPr>
  </w:style>
  <w:style w:type="paragraph" w:customStyle="1" w:styleId="TableCaption">
    <w:name w:val="Table Caption"/>
    <w:basedOn w:val="Normal"/>
    <w:rsid w:val="00B36761"/>
    <w:pPr>
      <w:spacing w:before="0" w:after="120"/>
    </w:pPr>
    <w:rPr>
      <w:i/>
    </w:rPr>
  </w:style>
  <w:style w:type="paragraph" w:customStyle="1" w:styleId="ImageCaption">
    <w:name w:val="Image Caption"/>
    <w:basedOn w:val="Normal"/>
    <w:link w:val="BodyTextChar"/>
    <w:rsid w:val="00B36761"/>
    <w:pPr>
      <w:spacing w:before="0" w:after="120"/>
    </w:pPr>
    <w:rPr>
      <w:i/>
    </w:rPr>
  </w:style>
  <w:style w:type="character" w:customStyle="1" w:styleId="BodyTextChar">
    <w:name w:val="Body Text Char"/>
    <w:basedOn w:val="Fuentedeprrafopredeter"/>
    <w:link w:val="ImageCaption"/>
    <w:rsid w:val="00B36761"/>
  </w:style>
  <w:style w:type="character" w:customStyle="1" w:styleId="VerbatimChar">
    <w:name w:val="Verbatim Char"/>
    <w:basedOn w:val="BodyTextChar"/>
    <w:link w:val="SourceCode"/>
    <w:rsid w:val="00B36761"/>
    <w:rPr>
      <w:rFonts w:ascii="Consolas" w:hAnsi="Consolas"/>
      <w:sz w:val="22"/>
    </w:rPr>
  </w:style>
  <w:style w:type="character" w:customStyle="1" w:styleId="FootnoteRef">
    <w:name w:val="Footnote Ref"/>
    <w:basedOn w:val="BodyTextChar"/>
    <w:rsid w:val="00B36761"/>
    <w:rPr>
      <w:vertAlign w:val="superscript"/>
    </w:rPr>
  </w:style>
  <w:style w:type="character" w:customStyle="1" w:styleId="Link">
    <w:name w:val="Link"/>
    <w:basedOn w:val="BodyTextChar"/>
    <w:rsid w:val="00B36761"/>
    <w:rPr>
      <w:color w:val="4F81BD" w:themeColor="accent1"/>
    </w:rPr>
  </w:style>
  <w:style w:type="paragraph" w:customStyle="1" w:styleId="SourceCode0">
    <w:name w:val="Source Code"/>
    <w:basedOn w:val="Normal"/>
    <w:rsid w:val="00B36761"/>
    <w:pPr>
      <w:wordWrap w:val="0"/>
    </w:pPr>
  </w:style>
  <w:style w:type="character" w:customStyle="1" w:styleId="KeywordTok">
    <w:name w:val="KeywordTok"/>
    <w:basedOn w:val="VerbatimChar"/>
    <w:rsid w:val="00B36761"/>
    <w:rPr>
      <w:rFonts w:ascii="Consolas" w:hAnsi="Consolas"/>
      <w:b/>
      <w:color w:val="007020"/>
      <w:sz w:val="22"/>
    </w:rPr>
  </w:style>
  <w:style w:type="character" w:customStyle="1" w:styleId="DataTypeTok">
    <w:name w:val="DataTypeTok"/>
    <w:basedOn w:val="VerbatimChar"/>
    <w:rsid w:val="00B36761"/>
    <w:rPr>
      <w:rFonts w:ascii="Consolas" w:hAnsi="Consolas"/>
      <w:color w:val="902000"/>
      <w:sz w:val="22"/>
    </w:rPr>
  </w:style>
  <w:style w:type="character" w:customStyle="1" w:styleId="DecValTok">
    <w:name w:val="DecValTok"/>
    <w:basedOn w:val="VerbatimChar"/>
    <w:rsid w:val="00B36761"/>
    <w:rPr>
      <w:rFonts w:ascii="Consolas" w:hAnsi="Consolas"/>
      <w:color w:val="40A070"/>
      <w:sz w:val="22"/>
    </w:rPr>
  </w:style>
  <w:style w:type="character" w:customStyle="1" w:styleId="BaseNTok">
    <w:name w:val="BaseNTok"/>
    <w:basedOn w:val="VerbatimChar"/>
    <w:rsid w:val="00B36761"/>
    <w:rPr>
      <w:rFonts w:ascii="Consolas" w:hAnsi="Consolas"/>
      <w:color w:val="40A070"/>
      <w:sz w:val="22"/>
    </w:rPr>
  </w:style>
  <w:style w:type="character" w:customStyle="1" w:styleId="FloatTok">
    <w:name w:val="FloatTok"/>
    <w:basedOn w:val="VerbatimChar"/>
    <w:rsid w:val="00B36761"/>
    <w:rPr>
      <w:rFonts w:ascii="Consolas" w:hAnsi="Consolas"/>
      <w:color w:val="40A070"/>
      <w:sz w:val="22"/>
    </w:rPr>
  </w:style>
  <w:style w:type="character" w:customStyle="1" w:styleId="CharTok">
    <w:name w:val="CharTok"/>
    <w:basedOn w:val="VerbatimChar"/>
    <w:rsid w:val="00B36761"/>
    <w:rPr>
      <w:rFonts w:ascii="Consolas" w:hAnsi="Consolas"/>
      <w:color w:val="4070A0"/>
      <w:sz w:val="22"/>
    </w:rPr>
  </w:style>
  <w:style w:type="character" w:customStyle="1" w:styleId="StringTok">
    <w:name w:val="StringTok"/>
    <w:basedOn w:val="VerbatimChar"/>
    <w:rsid w:val="00B36761"/>
    <w:rPr>
      <w:rFonts w:ascii="Consolas" w:hAnsi="Consolas"/>
      <w:color w:val="4070A0"/>
      <w:sz w:val="22"/>
    </w:rPr>
  </w:style>
  <w:style w:type="character" w:customStyle="1" w:styleId="CommentTok">
    <w:name w:val="CommentTok"/>
    <w:basedOn w:val="VerbatimChar"/>
    <w:rsid w:val="00B36761"/>
    <w:rPr>
      <w:rFonts w:ascii="Consolas" w:hAnsi="Consolas"/>
      <w:i/>
      <w:color w:val="60A0B0"/>
      <w:sz w:val="22"/>
    </w:rPr>
  </w:style>
  <w:style w:type="character" w:customStyle="1" w:styleId="OtherTok">
    <w:name w:val="OtherTok"/>
    <w:basedOn w:val="VerbatimChar"/>
    <w:rsid w:val="00B36761"/>
    <w:rPr>
      <w:rFonts w:ascii="Consolas" w:hAnsi="Consolas"/>
      <w:color w:val="007020"/>
      <w:sz w:val="22"/>
    </w:rPr>
  </w:style>
  <w:style w:type="character" w:customStyle="1" w:styleId="AlertTok">
    <w:name w:val="AlertTok"/>
    <w:basedOn w:val="VerbatimChar"/>
    <w:rsid w:val="00B36761"/>
    <w:rPr>
      <w:rFonts w:ascii="Consolas" w:hAnsi="Consolas"/>
      <w:b/>
      <w:color w:val="FF0000"/>
      <w:sz w:val="22"/>
    </w:rPr>
  </w:style>
  <w:style w:type="character" w:customStyle="1" w:styleId="FunctionTok">
    <w:name w:val="FunctionTok"/>
    <w:basedOn w:val="VerbatimChar"/>
    <w:rsid w:val="00B36761"/>
    <w:rPr>
      <w:rFonts w:ascii="Consolas" w:hAnsi="Consolas"/>
      <w:color w:val="06287E"/>
      <w:sz w:val="22"/>
    </w:rPr>
  </w:style>
  <w:style w:type="character" w:customStyle="1" w:styleId="RegionMarkerTok">
    <w:name w:val="RegionMarkerTok"/>
    <w:basedOn w:val="VerbatimChar"/>
    <w:rsid w:val="00B36761"/>
    <w:rPr>
      <w:rFonts w:ascii="Consolas" w:hAnsi="Consolas"/>
      <w:sz w:val="22"/>
    </w:rPr>
  </w:style>
  <w:style w:type="character" w:customStyle="1" w:styleId="ErrorTok">
    <w:name w:val="ErrorTok"/>
    <w:basedOn w:val="VerbatimChar"/>
    <w:rsid w:val="00B36761"/>
    <w:rPr>
      <w:rFonts w:ascii="Consolas" w:hAnsi="Consolas"/>
      <w:b/>
      <w:color w:val="FF0000"/>
      <w:sz w:val="22"/>
    </w:rPr>
  </w:style>
  <w:style w:type="character" w:customStyle="1" w:styleId="NormalTok">
    <w:name w:val="NormalTok"/>
    <w:basedOn w:val="VerbatimChar"/>
    <w:rsid w:val="00B36761"/>
    <w:rPr>
      <w:rFonts w:ascii="Consolas" w:hAnsi="Consolas"/>
      <w:sz w:val="22"/>
    </w:rPr>
  </w:style>
  <w:style w:type="paragraph" w:customStyle="1" w:styleId="SourceCode">
    <w:name w:val="Source Code"/>
    <w:basedOn w:val="Normal"/>
    <w:link w:val="VerbatimChar"/>
    <w:rsid w:val="00B36761"/>
    <w:pPr>
      <w:wordWrap w:val="0"/>
    </w:pPr>
  </w:style>
  <w:style w:type="character" w:customStyle="1" w:styleId="KeywordTok0">
    <w:name w:val="KeywordTok"/>
    <w:basedOn w:val="VerbatimChar"/>
    <w:rsid w:val="00B36761"/>
    <w:rPr>
      <w:rFonts w:ascii="Consolas" w:hAnsi="Consolas"/>
      <w:b/>
      <w:color w:val="007020"/>
      <w:sz w:val="22"/>
    </w:rPr>
  </w:style>
  <w:style w:type="character" w:customStyle="1" w:styleId="DataTypeTok0">
    <w:name w:val="DataTypeTok"/>
    <w:basedOn w:val="VerbatimChar"/>
    <w:rsid w:val="00B36761"/>
    <w:rPr>
      <w:rFonts w:ascii="Consolas" w:hAnsi="Consolas"/>
      <w:color w:val="902000"/>
      <w:sz w:val="22"/>
    </w:rPr>
  </w:style>
  <w:style w:type="character" w:customStyle="1" w:styleId="DecValTok0">
    <w:name w:val="DecValTok"/>
    <w:basedOn w:val="VerbatimChar"/>
    <w:rsid w:val="00B36761"/>
    <w:rPr>
      <w:rFonts w:ascii="Consolas" w:hAnsi="Consolas"/>
      <w:color w:val="40A070"/>
      <w:sz w:val="22"/>
    </w:rPr>
  </w:style>
  <w:style w:type="character" w:customStyle="1" w:styleId="BaseNTok0">
    <w:name w:val="BaseNTok"/>
    <w:basedOn w:val="VerbatimChar"/>
    <w:rsid w:val="00B36761"/>
    <w:rPr>
      <w:rFonts w:ascii="Consolas" w:hAnsi="Consolas"/>
      <w:color w:val="40A070"/>
      <w:sz w:val="22"/>
    </w:rPr>
  </w:style>
  <w:style w:type="character" w:customStyle="1" w:styleId="FloatTok0">
    <w:name w:val="FloatTok"/>
    <w:basedOn w:val="VerbatimChar"/>
    <w:rsid w:val="00B36761"/>
    <w:rPr>
      <w:rFonts w:ascii="Consolas" w:hAnsi="Consolas"/>
      <w:color w:val="40A070"/>
      <w:sz w:val="22"/>
    </w:rPr>
  </w:style>
  <w:style w:type="character" w:customStyle="1" w:styleId="CharTok0">
    <w:name w:val="CharTok"/>
    <w:basedOn w:val="VerbatimChar"/>
    <w:rsid w:val="00B36761"/>
    <w:rPr>
      <w:rFonts w:ascii="Consolas" w:hAnsi="Consolas"/>
      <w:color w:val="4070A0"/>
      <w:sz w:val="22"/>
    </w:rPr>
  </w:style>
  <w:style w:type="character" w:customStyle="1" w:styleId="StringTok0">
    <w:name w:val="StringTok"/>
    <w:basedOn w:val="VerbatimChar"/>
    <w:rsid w:val="00B36761"/>
    <w:rPr>
      <w:rFonts w:ascii="Consolas" w:hAnsi="Consolas"/>
      <w:color w:val="4070A0"/>
      <w:sz w:val="22"/>
    </w:rPr>
  </w:style>
  <w:style w:type="character" w:customStyle="1" w:styleId="CommentTok0">
    <w:name w:val="CommentTok"/>
    <w:basedOn w:val="VerbatimChar"/>
    <w:rsid w:val="00B36761"/>
    <w:rPr>
      <w:rFonts w:ascii="Consolas" w:hAnsi="Consolas"/>
      <w:i/>
      <w:color w:val="60A0B0"/>
      <w:sz w:val="22"/>
    </w:rPr>
  </w:style>
  <w:style w:type="character" w:customStyle="1" w:styleId="OtherTok0">
    <w:name w:val="OtherTok"/>
    <w:basedOn w:val="VerbatimChar"/>
    <w:rsid w:val="00B36761"/>
    <w:rPr>
      <w:rFonts w:ascii="Consolas" w:hAnsi="Consolas"/>
      <w:color w:val="007020"/>
      <w:sz w:val="22"/>
    </w:rPr>
  </w:style>
  <w:style w:type="character" w:customStyle="1" w:styleId="AlertTok0">
    <w:name w:val="AlertTok"/>
    <w:basedOn w:val="VerbatimChar"/>
    <w:rsid w:val="00B36761"/>
    <w:rPr>
      <w:rFonts w:ascii="Consolas" w:hAnsi="Consolas"/>
      <w:b/>
      <w:color w:val="FF0000"/>
      <w:sz w:val="22"/>
    </w:rPr>
  </w:style>
  <w:style w:type="character" w:customStyle="1" w:styleId="FunctionTok0">
    <w:name w:val="FunctionTok"/>
    <w:basedOn w:val="VerbatimChar"/>
    <w:rsid w:val="00B36761"/>
    <w:rPr>
      <w:rFonts w:ascii="Consolas" w:hAnsi="Consolas"/>
      <w:color w:val="06287E"/>
      <w:sz w:val="22"/>
    </w:rPr>
  </w:style>
  <w:style w:type="character" w:customStyle="1" w:styleId="RegionMarkerTok0">
    <w:name w:val="RegionMarkerTok"/>
    <w:basedOn w:val="VerbatimChar"/>
    <w:rsid w:val="00B36761"/>
    <w:rPr>
      <w:rFonts w:ascii="Consolas" w:hAnsi="Consolas"/>
      <w:sz w:val="22"/>
    </w:rPr>
  </w:style>
  <w:style w:type="character" w:customStyle="1" w:styleId="ErrorTok0">
    <w:name w:val="ErrorTok"/>
    <w:basedOn w:val="VerbatimChar"/>
    <w:rsid w:val="00B36761"/>
    <w:rPr>
      <w:rFonts w:ascii="Consolas" w:hAnsi="Consolas"/>
      <w:b/>
      <w:color w:val="FF0000"/>
      <w:sz w:val="22"/>
    </w:rPr>
  </w:style>
  <w:style w:type="character" w:customStyle="1" w:styleId="NormalTok0">
    <w:name w:val="NormalTok"/>
    <w:basedOn w:val="VerbatimChar"/>
    <w:rsid w:val="00B36761"/>
    <w:rPr>
      <w:rFonts w:ascii="Consolas" w:hAnsi="Consolas"/>
      <w:sz w:val="22"/>
    </w:rPr>
  </w:style>
  <w:style w:type="character" w:styleId="Nmerodelnea">
    <w:name w:val="line number"/>
    <w:basedOn w:val="Fuentedeprrafopredeter"/>
    <w:rsid w:val="00484841"/>
  </w:style>
  <w:style w:type="character" w:styleId="Hipervnculo">
    <w:name w:val="Hyperlink"/>
    <w:basedOn w:val="Fuentedeprrafopredeter"/>
    <w:uiPriority w:val="99"/>
    <w:rsid w:val="006B3555"/>
    <w:rPr>
      <w:color w:val="0000FF" w:themeColor="hyperlink"/>
      <w:u w:val="single"/>
    </w:rPr>
  </w:style>
  <w:style w:type="paragraph" w:styleId="Textodeglobo">
    <w:name w:val="Balloon Text"/>
    <w:basedOn w:val="Normal"/>
    <w:link w:val="TextodegloboCar"/>
    <w:rsid w:val="006B3555"/>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6B3555"/>
    <w:rPr>
      <w:rFonts w:ascii="Lucida Grande" w:hAnsi="Lucida Grande" w:cs="Lucida Grande"/>
      <w:sz w:val="18"/>
      <w:szCs w:val="18"/>
    </w:rPr>
  </w:style>
  <w:style w:type="character" w:styleId="Refdecomentario">
    <w:name w:val="annotation reference"/>
    <w:basedOn w:val="Fuentedeprrafopredeter"/>
    <w:rsid w:val="00363380"/>
    <w:rPr>
      <w:sz w:val="16"/>
      <w:szCs w:val="16"/>
    </w:rPr>
  </w:style>
  <w:style w:type="paragraph" w:styleId="Textocomentario">
    <w:name w:val="annotation text"/>
    <w:basedOn w:val="Normal"/>
    <w:link w:val="TextocomentarioCar"/>
    <w:rsid w:val="00363380"/>
    <w:rPr>
      <w:sz w:val="20"/>
      <w:szCs w:val="20"/>
    </w:rPr>
  </w:style>
  <w:style w:type="character" w:customStyle="1" w:styleId="TextocomentarioCar">
    <w:name w:val="Texto comentario Car"/>
    <w:basedOn w:val="Fuentedeprrafopredeter"/>
    <w:link w:val="Textocomentario"/>
    <w:rsid w:val="00363380"/>
    <w:rPr>
      <w:sz w:val="20"/>
      <w:szCs w:val="20"/>
    </w:rPr>
  </w:style>
  <w:style w:type="paragraph" w:styleId="Asuntodelcomentario">
    <w:name w:val="annotation subject"/>
    <w:basedOn w:val="Textocomentario"/>
    <w:next w:val="Textocomentario"/>
    <w:link w:val="AsuntodelcomentarioCar"/>
    <w:rsid w:val="0027062E"/>
    <w:rPr>
      <w:b/>
      <w:bCs/>
    </w:rPr>
  </w:style>
  <w:style w:type="character" w:customStyle="1" w:styleId="AsuntodelcomentarioCar">
    <w:name w:val="Asunto del comentario Car"/>
    <w:basedOn w:val="TextocomentarioCar"/>
    <w:link w:val="Asuntodelcomentario"/>
    <w:rsid w:val="0027062E"/>
    <w:rPr>
      <w:b/>
      <w:bCs/>
      <w:sz w:val="20"/>
      <w:szCs w:val="20"/>
    </w:rPr>
  </w:style>
  <w:style w:type="paragraph" w:customStyle="1" w:styleId="Default">
    <w:name w:val="Default"/>
    <w:rsid w:val="009A7370"/>
    <w:pPr>
      <w:autoSpaceDE w:val="0"/>
      <w:autoSpaceDN w:val="0"/>
      <w:adjustRightInd w:val="0"/>
      <w:spacing w:after="0"/>
    </w:pPr>
    <w:rPr>
      <w:rFonts w:ascii="Calibri" w:hAnsi="Calibri" w:cs="Calibri"/>
      <w:color w:val="000000"/>
      <w:lang w:val="es-ES"/>
    </w:rPr>
  </w:style>
  <w:style w:type="character" w:styleId="Hipervnculovisitado">
    <w:name w:val="FollowedHyperlink"/>
    <w:basedOn w:val="Fuentedeprrafopredeter"/>
    <w:rsid w:val="00571BCD"/>
    <w:rPr>
      <w:color w:val="800080" w:themeColor="followedHyperlink"/>
      <w:u w:val="single"/>
    </w:rPr>
  </w:style>
  <w:style w:type="character" w:customStyle="1" w:styleId="apple-converted-space">
    <w:name w:val="apple-converted-space"/>
    <w:basedOn w:val="Fuentedeprrafopredeter"/>
    <w:rsid w:val="00E65E8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yperlink" w:uiPriority="99"/>
  </w:latentStyles>
  <w:style w:type="paragraph" w:default="1" w:styleId="Normal">
    <w:name w:val="Normal"/>
    <w:qFormat/>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pPr>
      <w:keepNext/>
      <w:keepLines/>
      <w:jc w:val="center"/>
    </w:p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fa">
    <w:name w:val="Bibliography"/>
    <w:basedOn w:val="Normal"/>
    <w:qFormat/>
  </w:style>
  <w:style w:type="paragraph" w:customStyle="1"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character" w:styleId="Nmerodelnea">
    <w:name w:val="line number"/>
    <w:basedOn w:val="Fuentedeprrafopredeter"/>
    <w:rsid w:val="00484841"/>
  </w:style>
  <w:style w:type="character" w:styleId="Hipervnculo">
    <w:name w:val="Hyperlink"/>
    <w:basedOn w:val="Fuentedeprrafopredeter"/>
    <w:uiPriority w:val="99"/>
    <w:rsid w:val="006B3555"/>
    <w:rPr>
      <w:color w:val="0000FF" w:themeColor="hyperlink"/>
      <w:u w:val="single"/>
    </w:rPr>
  </w:style>
  <w:style w:type="paragraph" w:styleId="Textodeglobo">
    <w:name w:val="Balloon Text"/>
    <w:basedOn w:val="Normal"/>
    <w:link w:val="TextodegloboCar"/>
    <w:rsid w:val="006B3555"/>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6B3555"/>
    <w:rPr>
      <w:rFonts w:ascii="Lucida Grande" w:hAnsi="Lucida Grande" w:cs="Lucida Grande"/>
      <w:sz w:val="18"/>
      <w:szCs w:val="18"/>
    </w:rPr>
  </w:style>
</w:styles>
</file>

<file path=word/webSettings.xml><?xml version="1.0" encoding="utf-8"?>
<w:webSettings xmlns:r="http://schemas.openxmlformats.org/officeDocument/2006/relationships" xmlns:w="http://schemas.openxmlformats.org/wordprocessingml/2006/main">
  <w:divs>
    <w:div w:id="50233124">
      <w:bodyDiv w:val="1"/>
      <w:marLeft w:val="0"/>
      <w:marRight w:val="0"/>
      <w:marTop w:val="0"/>
      <w:marBottom w:val="0"/>
      <w:divBdr>
        <w:top w:val="none" w:sz="0" w:space="0" w:color="auto"/>
        <w:left w:val="none" w:sz="0" w:space="0" w:color="auto"/>
        <w:bottom w:val="none" w:sz="0" w:space="0" w:color="auto"/>
        <w:right w:val="none" w:sz="0" w:space="0" w:color="auto"/>
      </w:divBdr>
    </w:div>
    <w:div w:id="56828841">
      <w:bodyDiv w:val="1"/>
      <w:marLeft w:val="0"/>
      <w:marRight w:val="0"/>
      <w:marTop w:val="0"/>
      <w:marBottom w:val="0"/>
      <w:divBdr>
        <w:top w:val="none" w:sz="0" w:space="0" w:color="auto"/>
        <w:left w:val="none" w:sz="0" w:space="0" w:color="auto"/>
        <w:bottom w:val="none" w:sz="0" w:space="0" w:color="auto"/>
        <w:right w:val="none" w:sz="0" w:space="0" w:color="auto"/>
      </w:divBdr>
    </w:div>
    <w:div w:id="182981324">
      <w:bodyDiv w:val="1"/>
      <w:marLeft w:val="0"/>
      <w:marRight w:val="0"/>
      <w:marTop w:val="0"/>
      <w:marBottom w:val="0"/>
      <w:divBdr>
        <w:top w:val="none" w:sz="0" w:space="0" w:color="auto"/>
        <w:left w:val="none" w:sz="0" w:space="0" w:color="auto"/>
        <w:bottom w:val="none" w:sz="0" w:space="0" w:color="auto"/>
        <w:right w:val="none" w:sz="0" w:space="0" w:color="auto"/>
      </w:divBdr>
    </w:div>
    <w:div w:id="233660240">
      <w:bodyDiv w:val="1"/>
      <w:marLeft w:val="0"/>
      <w:marRight w:val="0"/>
      <w:marTop w:val="0"/>
      <w:marBottom w:val="0"/>
      <w:divBdr>
        <w:top w:val="none" w:sz="0" w:space="0" w:color="auto"/>
        <w:left w:val="none" w:sz="0" w:space="0" w:color="auto"/>
        <w:bottom w:val="none" w:sz="0" w:space="0" w:color="auto"/>
        <w:right w:val="none" w:sz="0" w:space="0" w:color="auto"/>
      </w:divBdr>
    </w:div>
    <w:div w:id="236257561">
      <w:bodyDiv w:val="1"/>
      <w:marLeft w:val="0"/>
      <w:marRight w:val="0"/>
      <w:marTop w:val="0"/>
      <w:marBottom w:val="0"/>
      <w:divBdr>
        <w:top w:val="none" w:sz="0" w:space="0" w:color="auto"/>
        <w:left w:val="none" w:sz="0" w:space="0" w:color="auto"/>
        <w:bottom w:val="none" w:sz="0" w:space="0" w:color="auto"/>
        <w:right w:val="none" w:sz="0" w:space="0" w:color="auto"/>
      </w:divBdr>
    </w:div>
    <w:div w:id="250698268">
      <w:bodyDiv w:val="1"/>
      <w:marLeft w:val="0"/>
      <w:marRight w:val="0"/>
      <w:marTop w:val="0"/>
      <w:marBottom w:val="0"/>
      <w:divBdr>
        <w:top w:val="none" w:sz="0" w:space="0" w:color="auto"/>
        <w:left w:val="none" w:sz="0" w:space="0" w:color="auto"/>
        <w:bottom w:val="none" w:sz="0" w:space="0" w:color="auto"/>
        <w:right w:val="none" w:sz="0" w:space="0" w:color="auto"/>
      </w:divBdr>
    </w:div>
    <w:div w:id="381642069">
      <w:bodyDiv w:val="1"/>
      <w:marLeft w:val="0"/>
      <w:marRight w:val="0"/>
      <w:marTop w:val="0"/>
      <w:marBottom w:val="0"/>
      <w:divBdr>
        <w:top w:val="none" w:sz="0" w:space="0" w:color="auto"/>
        <w:left w:val="none" w:sz="0" w:space="0" w:color="auto"/>
        <w:bottom w:val="none" w:sz="0" w:space="0" w:color="auto"/>
        <w:right w:val="none" w:sz="0" w:space="0" w:color="auto"/>
      </w:divBdr>
    </w:div>
    <w:div w:id="383064563">
      <w:bodyDiv w:val="1"/>
      <w:marLeft w:val="0"/>
      <w:marRight w:val="0"/>
      <w:marTop w:val="0"/>
      <w:marBottom w:val="0"/>
      <w:divBdr>
        <w:top w:val="none" w:sz="0" w:space="0" w:color="auto"/>
        <w:left w:val="none" w:sz="0" w:space="0" w:color="auto"/>
        <w:bottom w:val="none" w:sz="0" w:space="0" w:color="auto"/>
        <w:right w:val="none" w:sz="0" w:space="0" w:color="auto"/>
      </w:divBdr>
    </w:div>
    <w:div w:id="396585871">
      <w:bodyDiv w:val="1"/>
      <w:marLeft w:val="0"/>
      <w:marRight w:val="0"/>
      <w:marTop w:val="0"/>
      <w:marBottom w:val="0"/>
      <w:divBdr>
        <w:top w:val="none" w:sz="0" w:space="0" w:color="auto"/>
        <w:left w:val="none" w:sz="0" w:space="0" w:color="auto"/>
        <w:bottom w:val="none" w:sz="0" w:space="0" w:color="auto"/>
        <w:right w:val="none" w:sz="0" w:space="0" w:color="auto"/>
      </w:divBdr>
    </w:div>
    <w:div w:id="523979068">
      <w:bodyDiv w:val="1"/>
      <w:marLeft w:val="0"/>
      <w:marRight w:val="0"/>
      <w:marTop w:val="0"/>
      <w:marBottom w:val="0"/>
      <w:divBdr>
        <w:top w:val="none" w:sz="0" w:space="0" w:color="auto"/>
        <w:left w:val="none" w:sz="0" w:space="0" w:color="auto"/>
        <w:bottom w:val="none" w:sz="0" w:space="0" w:color="auto"/>
        <w:right w:val="none" w:sz="0" w:space="0" w:color="auto"/>
      </w:divBdr>
    </w:div>
    <w:div w:id="619342763">
      <w:bodyDiv w:val="1"/>
      <w:marLeft w:val="0"/>
      <w:marRight w:val="0"/>
      <w:marTop w:val="0"/>
      <w:marBottom w:val="0"/>
      <w:divBdr>
        <w:top w:val="none" w:sz="0" w:space="0" w:color="auto"/>
        <w:left w:val="none" w:sz="0" w:space="0" w:color="auto"/>
        <w:bottom w:val="none" w:sz="0" w:space="0" w:color="auto"/>
        <w:right w:val="none" w:sz="0" w:space="0" w:color="auto"/>
      </w:divBdr>
    </w:div>
    <w:div w:id="674310163">
      <w:bodyDiv w:val="1"/>
      <w:marLeft w:val="0"/>
      <w:marRight w:val="0"/>
      <w:marTop w:val="0"/>
      <w:marBottom w:val="0"/>
      <w:divBdr>
        <w:top w:val="none" w:sz="0" w:space="0" w:color="auto"/>
        <w:left w:val="none" w:sz="0" w:space="0" w:color="auto"/>
        <w:bottom w:val="none" w:sz="0" w:space="0" w:color="auto"/>
        <w:right w:val="none" w:sz="0" w:space="0" w:color="auto"/>
      </w:divBdr>
    </w:div>
    <w:div w:id="752313539">
      <w:bodyDiv w:val="1"/>
      <w:marLeft w:val="0"/>
      <w:marRight w:val="0"/>
      <w:marTop w:val="0"/>
      <w:marBottom w:val="0"/>
      <w:divBdr>
        <w:top w:val="none" w:sz="0" w:space="0" w:color="auto"/>
        <w:left w:val="none" w:sz="0" w:space="0" w:color="auto"/>
        <w:bottom w:val="none" w:sz="0" w:space="0" w:color="auto"/>
        <w:right w:val="none" w:sz="0" w:space="0" w:color="auto"/>
      </w:divBdr>
    </w:div>
    <w:div w:id="752748311">
      <w:bodyDiv w:val="1"/>
      <w:marLeft w:val="0"/>
      <w:marRight w:val="0"/>
      <w:marTop w:val="0"/>
      <w:marBottom w:val="0"/>
      <w:divBdr>
        <w:top w:val="none" w:sz="0" w:space="0" w:color="auto"/>
        <w:left w:val="none" w:sz="0" w:space="0" w:color="auto"/>
        <w:bottom w:val="none" w:sz="0" w:space="0" w:color="auto"/>
        <w:right w:val="none" w:sz="0" w:space="0" w:color="auto"/>
      </w:divBdr>
    </w:div>
    <w:div w:id="761335682">
      <w:bodyDiv w:val="1"/>
      <w:marLeft w:val="0"/>
      <w:marRight w:val="0"/>
      <w:marTop w:val="0"/>
      <w:marBottom w:val="0"/>
      <w:divBdr>
        <w:top w:val="none" w:sz="0" w:space="0" w:color="auto"/>
        <w:left w:val="none" w:sz="0" w:space="0" w:color="auto"/>
        <w:bottom w:val="none" w:sz="0" w:space="0" w:color="auto"/>
        <w:right w:val="none" w:sz="0" w:space="0" w:color="auto"/>
      </w:divBdr>
    </w:div>
    <w:div w:id="979964465">
      <w:bodyDiv w:val="1"/>
      <w:marLeft w:val="0"/>
      <w:marRight w:val="0"/>
      <w:marTop w:val="0"/>
      <w:marBottom w:val="0"/>
      <w:divBdr>
        <w:top w:val="none" w:sz="0" w:space="0" w:color="auto"/>
        <w:left w:val="none" w:sz="0" w:space="0" w:color="auto"/>
        <w:bottom w:val="none" w:sz="0" w:space="0" w:color="auto"/>
        <w:right w:val="none" w:sz="0" w:space="0" w:color="auto"/>
      </w:divBdr>
    </w:div>
    <w:div w:id="980888469">
      <w:bodyDiv w:val="1"/>
      <w:marLeft w:val="0"/>
      <w:marRight w:val="0"/>
      <w:marTop w:val="0"/>
      <w:marBottom w:val="0"/>
      <w:divBdr>
        <w:top w:val="none" w:sz="0" w:space="0" w:color="auto"/>
        <w:left w:val="none" w:sz="0" w:space="0" w:color="auto"/>
        <w:bottom w:val="none" w:sz="0" w:space="0" w:color="auto"/>
        <w:right w:val="none" w:sz="0" w:space="0" w:color="auto"/>
      </w:divBdr>
    </w:div>
    <w:div w:id="1043991067">
      <w:bodyDiv w:val="1"/>
      <w:marLeft w:val="0"/>
      <w:marRight w:val="0"/>
      <w:marTop w:val="0"/>
      <w:marBottom w:val="0"/>
      <w:divBdr>
        <w:top w:val="none" w:sz="0" w:space="0" w:color="auto"/>
        <w:left w:val="none" w:sz="0" w:space="0" w:color="auto"/>
        <w:bottom w:val="none" w:sz="0" w:space="0" w:color="auto"/>
        <w:right w:val="none" w:sz="0" w:space="0" w:color="auto"/>
      </w:divBdr>
    </w:div>
    <w:div w:id="1069694878">
      <w:bodyDiv w:val="1"/>
      <w:marLeft w:val="0"/>
      <w:marRight w:val="0"/>
      <w:marTop w:val="0"/>
      <w:marBottom w:val="0"/>
      <w:divBdr>
        <w:top w:val="none" w:sz="0" w:space="0" w:color="auto"/>
        <w:left w:val="none" w:sz="0" w:space="0" w:color="auto"/>
        <w:bottom w:val="none" w:sz="0" w:space="0" w:color="auto"/>
        <w:right w:val="none" w:sz="0" w:space="0" w:color="auto"/>
      </w:divBdr>
    </w:div>
    <w:div w:id="1073821012">
      <w:bodyDiv w:val="1"/>
      <w:marLeft w:val="0"/>
      <w:marRight w:val="0"/>
      <w:marTop w:val="0"/>
      <w:marBottom w:val="0"/>
      <w:divBdr>
        <w:top w:val="none" w:sz="0" w:space="0" w:color="auto"/>
        <w:left w:val="none" w:sz="0" w:space="0" w:color="auto"/>
        <w:bottom w:val="none" w:sz="0" w:space="0" w:color="auto"/>
        <w:right w:val="none" w:sz="0" w:space="0" w:color="auto"/>
      </w:divBdr>
    </w:div>
    <w:div w:id="1111046586">
      <w:bodyDiv w:val="1"/>
      <w:marLeft w:val="0"/>
      <w:marRight w:val="0"/>
      <w:marTop w:val="0"/>
      <w:marBottom w:val="0"/>
      <w:divBdr>
        <w:top w:val="none" w:sz="0" w:space="0" w:color="auto"/>
        <w:left w:val="none" w:sz="0" w:space="0" w:color="auto"/>
        <w:bottom w:val="none" w:sz="0" w:space="0" w:color="auto"/>
        <w:right w:val="none" w:sz="0" w:space="0" w:color="auto"/>
      </w:divBdr>
    </w:div>
    <w:div w:id="1155149117">
      <w:bodyDiv w:val="1"/>
      <w:marLeft w:val="0"/>
      <w:marRight w:val="0"/>
      <w:marTop w:val="0"/>
      <w:marBottom w:val="0"/>
      <w:divBdr>
        <w:top w:val="none" w:sz="0" w:space="0" w:color="auto"/>
        <w:left w:val="none" w:sz="0" w:space="0" w:color="auto"/>
        <w:bottom w:val="none" w:sz="0" w:space="0" w:color="auto"/>
        <w:right w:val="none" w:sz="0" w:space="0" w:color="auto"/>
      </w:divBdr>
    </w:div>
    <w:div w:id="1224290333">
      <w:bodyDiv w:val="1"/>
      <w:marLeft w:val="0"/>
      <w:marRight w:val="0"/>
      <w:marTop w:val="0"/>
      <w:marBottom w:val="0"/>
      <w:divBdr>
        <w:top w:val="none" w:sz="0" w:space="0" w:color="auto"/>
        <w:left w:val="none" w:sz="0" w:space="0" w:color="auto"/>
        <w:bottom w:val="none" w:sz="0" w:space="0" w:color="auto"/>
        <w:right w:val="none" w:sz="0" w:space="0" w:color="auto"/>
      </w:divBdr>
    </w:div>
    <w:div w:id="1302272515">
      <w:bodyDiv w:val="1"/>
      <w:marLeft w:val="0"/>
      <w:marRight w:val="0"/>
      <w:marTop w:val="0"/>
      <w:marBottom w:val="0"/>
      <w:divBdr>
        <w:top w:val="none" w:sz="0" w:space="0" w:color="auto"/>
        <w:left w:val="none" w:sz="0" w:space="0" w:color="auto"/>
        <w:bottom w:val="none" w:sz="0" w:space="0" w:color="auto"/>
        <w:right w:val="none" w:sz="0" w:space="0" w:color="auto"/>
      </w:divBdr>
    </w:div>
    <w:div w:id="1383674320">
      <w:bodyDiv w:val="1"/>
      <w:marLeft w:val="0"/>
      <w:marRight w:val="0"/>
      <w:marTop w:val="0"/>
      <w:marBottom w:val="0"/>
      <w:divBdr>
        <w:top w:val="none" w:sz="0" w:space="0" w:color="auto"/>
        <w:left w:val="none" w:sz="0" w:space="0" w:color="auto"/>
        <w:bottom w:val="none" w:sz="0" w:space="0" w:color="auto"/>
        <w:right w:val="none" w:sz="0" w:space="0" w:color="auto"/>
      </w:divBdr>
    </w:div>
    <w:div w:id="1452357543">
      <w:bodyDiv w:val="1"/>
      <w:marLeft w:val="0"/>
      <w:marRight w:val="0"/>
      <w:marTop w:val="0"/>
      <w:marBottom w:val="0"/>
      <w:divBdr>
        <w:top w:val="none" w:sz="0" w:space="0" w:color="auto"/>
        <w:left w:val="none" w:sz="0" w:space="0" w:color="auto"/>
        <w:bottom w:val="none" w:sz="0" w:space="0" w:color="auto"/>
        <w:right w:val="none" w:sz="0" w:space="0" w:color="auto"/>
      </w:divBdr>
    </w:div>
    <w:div w:id="1495686758">
      <w:bodyDiv w:val="1"/>
      <w:marLeft w:val="0"/>
      <w:marRight w:val="0"/>
      <w:marTop w:val="0"/>
      <w:marBottom w:val="0"/>
      <w:divBdr>
        <w:top w:val="none" w:sz="0" w:space="0" w:color="auto"/>
        <w:left w:val="none" w:sz="0" w:space="0" w:color="auto"/>
        <w:bottom w:val="none" w:sz="0" w:space="0" w:color="auto"/>
        <w:right w:val="none" w:sz="0" w:space="0" w:color="auto"/>
      </w:divBdr>
    </w:div>
    <w:div w:id="1512456237">
      <w:bodyDiv w:val="1"/>
      <w:marLeft w:val="0"/>
      <w:marRight w:val="0"/>
      <w:marTop w:val="0"/>
      <w:marBottom w:val="0"/>
      <w:divBdr>
        <w:top w:val="none" w:sz="0" w:space="0" w:color="auto"/>
        <w:left w:val="none" w:sz="0" w:space="0" w:color="auto"/>
        <w:bottom w:val="none" w:sz="0" w:space="0" w:color="auto"/>
        <w:right w:val="none" w:sz="0" w:space="0" w:color="auto"/>
      </w:divBdr>
    </w:div>
    <w:div w:id="1613979869">
      <w:bodyDiv w:val="1"/>
      <w:marLeft w:val="0"/>
      <w:marRight w:val="0"/>
      <w:marTop w:val="0"/>
      <w:marBottom w:val="0"/>
      <w:divBdr>
        <w:top w:val="none" w:sz="0" w:space="0" w:color="auto"/>
        <w:left w:val="none" w:sz="0" w:space="0" w:color="auto"/>
        <w:bottom w:val="none" w:sz="0" w:space="0" w:color="auto"/>
        <w:right w:val="none" w:sz="0" w:space="0" w:color="auto"/>
      </w:divBdr>
    </w:div>
    <w:div w:id="1627661980">
      <w:bodyDiv w:val="1"/>
      <w:marLeft w:val="0"/>
      <w:marRight w:val="0"/>
      <w:marTop w:val="0"/>
      <w:marBottom w:val="0"/>
      <w:divBdr>
        <w:top w:val="none" w:sz="0" w:space="0" w:color="auto"/>
        <w:left w:val="none" w:sz="0" w:space="0" w:color="auto"/>
        <w:bottom w:val="none" w:sz="0" w:space="0" w:color="auto"/>
        <w:right w:val="none" w:sz="0" w:space="0" w:color="auto"/>
      </w:divBdr>
    </w:div>
    <w:div w:id="1631133735">
      <w:bodyDiv w:val="1"/>
      <w:marLeft w:val="0"/>
      <w:marRight w:val="0"/>
      <w:marTop w:val="0"/>
      <w:marBottom w:val="0"/>
      <w:divBdr>
        <w:top w:val="none" w:sz="0" w:space="0" w:color="auto"/>
        <w:left w:val="none" w:sz="0" w:space="0" w:color="auto"/>
        <w:bottom w:val="none" w:sz="0" w:space="0" w:color="auto"/>
        <w:right w:val="none" w:sz="0" w:space="0" w:color="auto"/>
      </w:divBdr>
    </w:div>
    <w:div w:id="1663656374">
      <w:bodyDiv w:val="1"/>
      <w:marLeft w:val="0"/>
      <w:marRight w:val="0"/>
      <w:marTop w:val="0"/>
      <w:marBottom w:val="0"/>
      <w:divBdr>
        <w:top w:val="none" w:sz="0" w:space="0" w:color="auto"/>
        <w:left w:val="none" w:sz="0" w:space="0" w:color="auto"/>
        <w:bottom w:val="none" w:sz="0" w:space="0" w:color="auto"/>
        <w:right w:val="none" w:sz="0" w:space="0" w:color="auto"/>
      </w:divBdr>
    </w:div>
    <w:div w:id="1678118600">
      <w:bodyDiv w:val="1"/>
      <w:marLeft w:val="0"/>
      <w:marRight w:val="0"/>
      <w:marTop w:val="0"/>
      <w:marBottom w:val="0"/>
      <w:divBdr>
        <w:top w:val="none" w:sz="0" w:space="0" w:color="auto"/>
        <w:left w:val="none" w:sz="0" w:space="0" w:color="auto"/>
        <w:bottom w:val="none" w:sz="0" w:space="0" w:color="auto"/>
        <w:right w:val="none" w:sz="0" w:space="0" w:color="auto"/>
      </w:divBdr>
    </w:div>
    <w:div w:id="1717315262">
      <w:bodyDiv w:val="1"/>
      <w:marLeft w:val="0"/>
      <w:marRight w:val="0"/>
      <w:marTop w:val="0"/>
      <w:marBottom w:val="0"/>
      <w:divBdr>
        <w:top w:val="none" w:sz="0" w:space="0" w:color="auto"/>
        <w:left w:val="none" w:sz="0" w:space="0" w:color="auto"/>
        <w:bottom w:val="none" w:sz="0" w:space="0" w:color="auto"/>
        <w:right w:val="none" w:sz="0" w:space="0" w:color="auto"/>
      </w:divBdr>
    </w:div>
    <w:div w:id="1729063570">
      <w:bodyDiv w:val="1"/>
      <w:marLeft w:val="0"/>
      <w:marRight w:val="0"/>
      <w:marTop w:val="0"/>
      <w:marBottom w:val="0"/>
      <w:divBdr>
        <w:top w:val="none" w:sz="0" w:space="0" w:color="auto"/>
        <w:left w:val="none" w:sz="0" w:space="0" w:color="auto"/>
        <w:bottom w:val="none" w:sz="0" w:space="0" w:color="auto"/>
        <w:right w:val="none" w:sz="0" w:space="0" w:color="auto"/>
      </w:divBdr>
    </w:div>
    <w:div w:id="1770855837">
      <w:bodyDiv w:val="1"/>
      <w:marLeft w:val="0"/>
      <w:marRight w:val="0"/>
      <w:marTop w:val="0"/>
      <w:marBottom w:val="0"/>
      <w:divBdr>
        <w:top w:val="none" w:sz="0" w:space="0" w:color="auto"/>
        <w:left w:val="none" w:sz="0" w:space="0" w:color="auto"/>
        <w:bottom w:val="none" w:sz="0" w:space="0" w:color="auto"/>
        <w:right w:val="none" w:sz="0" w:space="0" w:color="auto"/>
      </w:divBdr>
    </w:div>
    <w:div w:id="1834948546">
      <w:bodyDiv w:val="1"/>
      <w:marLeft w:val="0"/>
      <w:marRight w:val="0"/>
      <w:marTop w:val="0"/>
      <w:marBottom w:val="0"/>
      <w:divBdr>
        <w:top w:val="none" w:sz="0" w:space="0" w:color="auto"/>
        <w:left w:val="none" w:sz="0" w:space="0" w:color="auto"/>
        <w:bottom w:val="none" w:sz="0" w:space="0" w:color="auto"/>
        <w:right w:val="none" w:sz="0" w:space="0" w:color="auto"/>
      </w:divBdr>
    </w:div>
    <w:div w:id="1874614501">
      <w:bodyDiv w:val="1"/>
      <w:marLeft w:val="0"/>
      <w:marRight w:val="0"/>
      <w:marTop w:val="0"/>
      <w:marBottom w:val="0"/>
      <w:divBdr>
        <w:top w:val="none" w:sz="0" w:space="0" w:color="auto"/>
        <w:left w:val="none" w:sz="0" w:space="0" w:color="auto"/>
        <w:bottom w:val="none" w:sz="0" w:space="0" w:color="auto"/>
        <w:right w:val="none" w:sz="0" w:space="0" w:color="auto"/>
      </w:divBdr>
    </w:div>
    <w:div w:id="20233198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fontTable" Target="fontTable.xml"/><Relationship Id="rId46" Type="http://schemas.microsoft.com/office/2007/relationships/stylesWithEffects" Target="stylesWithEffect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5.jpeg"/><Relationship Id="rId5" Type="http://schemas.openxmlformats.org/officeDocument/2006/relationships/webSettings" Target="webSettings.xml"/><Relationship Id="rId10"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D29D96-B587-4B94-956F-EA59A3BBA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20</Pages>
  <Words>6146</Words>
  <Characters>33804</Characters>
  <Application>Microsoft Office Word</Application>
  <DocSecurity>0</DocSecurity>
  <Lines>281</Lines>
  <Paragraphs>79</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39871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dc:creator>
  <cp:lastModifiedBy>David</cp:lastModifiedBy>
  <cp:revision>4</cp:revision>
  <cp:lastPrinted>2014-11-20T07:46:00Z</cp:lastPrinted>
  <dcterms:created xsi:type="dcterms:W3CDTF">2014-12-08T11:01:00Z</dcterms:created>
  <dcterms:modified xsi:type="dcterms:W3CDTF">2014-12-10T15:59:00Z</dcterms:modified>
</cp:coreProperties>
</file>